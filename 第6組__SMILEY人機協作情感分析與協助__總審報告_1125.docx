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C5182" w14:textId="31FC720E" w:rsidR="009612E5" w:rsidRPr="00AA4168" w:rsidRDefault="009612E5" w:rsidP="00AA4168">
      <w:pPr>
        <w:widowControl/>
        <w:spacing w:line="360" w:lineRule="auto"/>
        <w:rPr>
          <w:rFonts w:cs="Times New Roman"/>
        </w:rPr>
      </w:pPr>
      <w:bookmarkStart w:id="0" w:name="_Hlk182258868"/>
      <w:bookmarkEnd w:id="0"/>
    </w:p>
    <w:tbl>
      <w:tblPr>
        <w:tblStyle w:val="a9"/>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1"/>
        <w:gridCol w:w="7016"/>
      </w:tblGrid>
      <w:tr w:rsidR="009612E5" w:rsidRPr="00AA4168" w14:paraId="1C374BFF" w14:textId="77777777" w:rsidTr="00EA09D3">
        <w:tc>
          <w:tcPr>
            <w:tcW w:w="1560" w:type="dxa"/>
          </w:tcPr>
          <w:p w14:paraId="5A9F92EF" w14:textId="15637D36" w:rsidR="009612E5" w:rsidRPr="00AA4168" w:rsidRDefault="009612E5" w:rsidP="00AA4168">
            <w:pPr>
              <w:spacing w:line="360" w:lineRule="auto"/>
              <w:rPr>
                <w:rFonts w:cs="Times New Roman"/>
              </w:rPr>
            </w:pPr>
            <w:r w:rsidRPr="00AA4168">
              <w:rPr>
                <w:rFonts w:cs="Times New Roman"/>
                <w:noProof/>
              </w:rPr>
              <w:drawing>
                <wp:inline distT="0" distB="0" distL="0" distR="0" wp14:anchorId="24C7446E" wp14:editId="0B98F233">
                  <wp:extent cx="899118" cy="899118"/>
                  <wp:effectExtent l="0" t="0" r="0" b="0"/>
                  <wp:docPr id="1270140015" name="圖片 127014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318" cy="920318"/>
                          </a:xfrm>
                          <a:prstGeom prst="rect">
                            <a:avLst/>
                          </a:prstGeom>
                          <a:noFill/>
                          <a:ln>
                            <a:noFill/>
                          </a:ln>
                        </pic:spPr>
                      </pic:pic>
                    </a:graphicData>
                  </a:graphic>
                </wp:inline>
              </w:drawing>
            </w:r>
          </w:p>
        </w:tc>
        <w:tc>
          <w:tcPr>
            <w:tcW w:w="7087" w:type="dxa"/>
            <w:vAlign w:val="center"/>
          </w:tcPr>
          <w:p w14:paraId="36D4C932" w14:textId="77777777" w:rsidR="009612E5" w:rsidRPr="00AA4168" w:rsidRDefault="009612E5" w:rsidP="00AA4168">
            <w:pPr>
              <w:spacing w:line="360" w:lineRule="auto"/>
              <w:jc w:val="center"/>
              <w:rPr>
                <w:rFonts w:cs="Times New Roman"/>
              </w:rPr>
            </w:pPr>
            <w:r w:rsidRPr="00AA4168">
              <w:rPr>
                <w:rFonts w:cs="Times New Roman"/>
                <w:sz w:val="48"/>
                <w:szCs w:val="48"/>
              </w:rPr>
              <w:t>國立暨南國際大學資訊管理學系</w:t>
            </w:r>
          </w:p>
        </w:tc>
      </w:tr>
    </w:tbl>
    <w:p w14:paraId="106B3E65" w14:textId="77777777" w:rsidR="009612E5" w:rsidRPr="00AA4168" w:rsidRDefault="009612E5" w:rsidP="00AA4168">
      <w:pPr>
        <w:spacing w:line="360" w:lineRule="auto"/>
        <w:rPr>
          <w:rFonts w:cs="Times New Roman"/>
        </w:rPr>
      </w:pPr>
    </w:p>
    <w:p w14:paraId="7D456A7A" w14:textId="58177708" w:rsidR="009612E5" w:rsidRPr="00AA4168" w:rsidRDefault="009612E5" w:rsidP="00AA4168">
      <w:pPr>
        <w:spacing w:line="360" w:lineRule="auto"/>
        <w:rPr>
          <w:rFonts w:cs="Times New Roman"/>
          <w:sz w:val="46"/>
          <w:szCs w:val="46"/>
        </w:rPr>
      </w:pPr>
      <w:r w:rsidRPr="00AA4168">
        <w:rPr>
          <w:rFonts w:cs="Times New Roman"/>
          <w:sz w:val="46"/>
          <w:szCs w:val="46"/>
        </w:rPr>
        <w:t>114</w:t>
      </w:r>
      <w:r w:rsidRPr="00AA4168">
        <w:rPr>
          <w:rFonts w:cs="Times New Roman"/>
          <w:sz w:val="46"/>
          <w:szCs w:val="46"/>
        </w:rPr>
        <w:t>級「資訊管理專題與個案」</w:t>
      </w:r>
      <w:r w:rsidR="00EB4EC7" w:rsidRPr="00AA4168">
        <w:rPr>
          <w:rFonts w:cs="Times New Roman"/>
          <w:sz w:val="46"/>
          <w:szCs w:val="46"/>
        </w:rPr>
        <w:t>總</w:t>
      </w:r>
      <w:r w:rsidRPr="00AA4168">
        <w:rPr>
          <w:rFonts w:cs="Times New Roman"/>
          <w:sz w:val="46"/>
          <w:szCs w:val="46"/>
        </w:rPr>
        <w:t>審文件</w:t>
      </w:r>
    </w:p>
    <w:p w14:paraId="6B12B697" w14:textId="77777777" w:rsidR="009612E5" w:rsidRPr="00AA4168" w:rsidRDefault="009612E5" w:rsidP="00AA4168">
      <w:pPr>
        <w:spacing w:line="360" w:lineRule="auto"/>
        <w:jc w:val="center"/>
        <w:rPr>
          <w:rFonts w:cs="Times New Roman"/>
          <w:sz w:val="40"/>
          <w:szCs w:val="40"/>
        </w:rPr>
      </w:pPr>
    </w:p>
    <w:p w14:paraId="47F3AAD4" w14:textId="17FECC59" w:rsidR="009612E5" w:rsidRPr="00AA4168" w:rsidRDefault="009612E5" w:rsidP="00AA4168">
      <w:pPr>
        <w:spacing w:line="360" w:lineRule="auto"/>
        <w:jc w:val="center"/>
        <w:rPr>
          <w:rFonts w:cs="Times New Roman"/>
          <w:sz w:val="40"/>
          <w:szCs w:val="40"/>
        </w:rPr>
      </w:pPr>
    </w:p>
    <w:p w14:paraId="69ED571D" w14:textId="3A732CFD" w:rsidR="009612E5" w:rsidRPr="00AA4168" w:rsidRDefault="009612E5" w:rsidP="00AA4168">
      <w:pPr>
        <w:spacing w:line="360" w:lineRule="auto"/>
        <w:jc w:val="center"/>
        <w:rPr>
          <w:rFonts w:cs="Times New Roman"/>
          <w:sz w:val="40"/>
          <w:szCs w:val="40"/>
        </w:rPr>
      </w:pPr>
      <w:r w:rsidRPr="00AA4168">
        <w:rPr>
          <w:rFonts w:cs="Times New Roman"/>
          <w:sz w:val="40"/>
          <w:szCs w:val="40"/>
        </w:rPr>
        <w:t>第</w:t>
      </w:r>
      <w:r w:rsidRPr="00AA4168">
        <w:rPr>
          <w:rFonts w:cs="Times New Roman"/>
          <w:sz w:val="40"/>
          <w:szCs w:val="40"/>
        </w:rPr>
        <w:t>6</w:t>
      </w:r>
      <w:r w:rsidRPr="00AA4168">
        <w:rPr>
          <w:rFonts w:cs="Times New Roman"/>
          <w:sz w:val="40"/>
          <w:szCs w:val="40"/>
        </w:rPr>
        <w:t>組</w:t>
      </w:r>
    </w:p>
    <w:p w14:paraId="5133D40B" w14:textId="77777777" w:rsidR="009612E5" w:rsidRPr="00AA4168" w:rsidRDefault="009612E5" w:rsidP="00AA4168">
      <w:pPr>
        <w:spacing w:line="360" w:lineRule="auto"/>
        <w:jc w:val="center"/>
        <w:rPr>
          <w:rFonts w:cs="Times New Roman"/>
          <w:sz w:val="40"/>
          <w:szCs w:val="40"/>
        </w:rPr>
      </w:pPr>
    </w:p>
    <w:p w14:paraId="473B7D85" w14:textId="18C98929" w:rsidR="009612E5" w:rsidRPr="00AA4168" w:rsidRDefault="009612E5" w:rsidP="00AA4168">
      <w:pPr>
        <w:spacing w:line="360" w:lineRule="auto"/>
        <w:jc w:val="center"/>
        <w:rPr>
          <w:rFonts w:cs="Times New Roman"/>
          <w:sz w:val="40"/>
          <w:szCs w:val="40"/>
        </w:rPr>
      </w:pPr>
      <w:r w:rsidRPr="00AA4168">
        <w:rPr>
          <w:rFonts w:cs="Times New Roman"/>
          <w:sz w:val="40"/>
          <w:szCs w:val="40"/>
        </w:rPr>
        <w:t xml:space="preserve">SMILEY </w:t>
      </w:r>
      <w:r w:rsidRPr="00AA4168">
        <w:rPr>
          <w:rFonts w:cs="Times New Roman"/>
          <w:sz w:val="40"/>
          <w:szCs w:val="40"/>
        </w:rPr>
        <w:t>人機協作情感分析與協助</w:t>
      </w:r>
    </w:p>
    <w:p w14:paraId="34BB534E" w14:textId="77777777" w:rsidR="008F436D" w:rsidRPr="00AA4168" w:rsidRDefault="008F436D" w:rsidP="00AA4168">
      <w:pPr>
        <w:spacing w:line="360" w:lineRule="auto"/>
        <w:jc w:val="center"/>
        <w:rPr>
          <w:rFonts w:cs="Times New Roman"/>
          <w:sz w:val="40"/>
          <w:szCs w:val="40"/>
        </w:rPr>
      </w:pPr>
    </w:p>
    <w:p w14:paraId="504B2085" w14:textId="6E4916BD" w:rsidR="009612E5" w:rsidRPr="00AA4168" w:rsidRDefault="009612E5" w:rsidP="00AA4168">
      <w:pPr>
        <w:spacing w:line="360" w:lineRule="auto"/>
        <w:jc w:val="center"/>
        <w:rPr>
          <w:rFonts w:cs="Times New Roman"/>
          <w:sz w:val="40"/>
          <w:szCs w:val="40"/>
        </w:rPr>
      </w:pPr>
      <w:r w:rsidRPr="00AA4168">
        <w:rPr>
          <w:rFonts w:cs="Times New Roman"/>
          <w:sz w:val="40"/>
          <w:szCs w:val="40"/>
        </w:rPr>
        <w:t>指導教授：簡宏宇博士</w:t>
      </w:r>
    </w:p>
    <w:p w14:paraId="6D2B79E9" w14:textId="786E0CD5" w:rsidR="009612E5" w:rsidRPr="00AA4168" w:rsidRDefault="009612E5" w:rsidP="00AA4168">
      <w:pPr>
        <w:spacing w:line="360" w:lineRule="auto"/>
        <w:jc w:val="center"/>
        <w:rPr>
          <w:rFonts w:cs="Times New Roman"/>
          <w:sz w:val="40"/>
          <w:szCs w:val="40"/>
        </w:rPr>
      </w:pPr>
      <w:r w:rsidRPr="00AA4168">
        <w:rPr>
          <w:rFonts w:cs="Times New Roman"/>
          <w:sz w:val="40"/>
          <w:szCs w:val="40"/>
        </w:rPr>
        <w:t>組員名單：</w:t>
      </w:r>
      <w:r w:rsidRPr="00AA4168">
        <w:rPr>
          <w:rFonts w:cs="Times New Roman"/>
          <w:sz w:val="40"/>
          <w:szCs w:val="40"/>
        </w:rPr>
        <w:t xml:space="preserve"> 109213018 </w:t>
      </w:r>
      <w:r w:rsidRPr="00AA4168">
        <w:rPr>
          <w:rFonts w:cs="Times New Roman"/>
          <w:sz w:val="40"/>
          <w:szCs w:val="40"/>
        </w:rPr>
        <w:t>吳睿橙</w:t>
      </w:r>
    </w:p>
    <w:p w14:paraId="37F0D98E" w14:textId="2B0A8CE6" w:rsidR="009612E5" w:rsidRPr="00AA4168" w:rsidRDefault="009612E5" w:rsidP="00AA4168">
      <w:pPr>
        <w:spacing w:line="360" w:lineRule="auto"/>
        <w:ind w:firstLineChars="496" w:firstLine="1984"/>
        <w:jc w:val="center"/>
        <w:rPr>
          <w:rFonts w:cs="Times New Roman"/>
          <w:sz w:val="40"/>
          <w:szCs w:val="40"/>
        </w:rPr>
      </w:pPr>
      <w:r w:rsidRPr="00AA4168">
        <w:rPr>
          <w:rFonts w:cs="Times New Roman"/>
          <w:sz w:val="40"/>
          <w:szCs w:val="40"/>
        </w:rPr>
        <w:t xml:space="preserve"> 110213007 </w:t>
      </w:r>
      <w:r w:rsidRPr="00AA4168">
        <w:rPr>
          <w:rFonts w:cs="Times New Roman"/>
          <w:sz w:val="40"/>
          <w:szCs w:val="40"/>
        </w:rPr>
        <w:t>王玟祝</w:t>
      </w:r>
    </w:p>
    <w:p w14:paraId="2DD6E472" w14:textId="35862CA3" w:rsidR="009612E5" w:rsidRPr="00AA4168" w:rsidRDefault="003F319E" w:rsidP="00AA4168">
      <w:pPr>
        <w:spacing w:line="360" w:lineRule="auto"/>
        <w:ind w:firstLineChars="496" w:firstLine="1984"/>
        <w:jc w:val="center"/>
        <w:rPr>
          <w:rFonts w:cs="Times New Roman"/>
          <w:sz w:val="40"/>
          <w:szCs w:val="40"/>
        </w:rPr>
      </w:pPr>
      <w:r w:rsidRPr="00AA4168">
        <w:rPr>
          <w:rFonts w:cs="Times New Roman"/>
          <w:sz w:val="40"/>
          <w:szCs w:val="40"/>
        </w:rPr>
        <w:t xml:space="preserve"> </w:t>
      </w:r>
      <w:r w:rsidR="009612E5" w:rsidRPr="00AA4168">
        <w:rPr>
          <w:rFonts w:cs="Times New Roman"/>
          <w:sz w:val="40"/>
          <w:szCs w:val="40"/>
        </w:rPr>
        <w:t xml:space="preserve">110213018 </w:t>
      </w:r>
      <w:r w:rsidR="009612E5" w:rsidRPr="00AA4168">
        <w:rPr>
          <w:rFonts w:cs="Times New Roman"/>
          <w:sz w:val="40"/>
          <w:szCs w:val="40"/>
        </w:rPr>
        <w:t>陳宣閔</w:t>
      </w:r>
    </w:p>
    <w:p w14:paraId="1AB1DFD5" w14:textId="77777777" w:rsidR="003F319E" w:rsidRPr="00AA4168" w:rsidRDefault="003F319E" w:rsidP="00AA4168">
      <w:pPr>
        <w:spacing w:line="360" w:lineRule="auto"/>
        <w:ind w:firstLineChars="496" w:firstLine="1984"/>
        <w:jc w:val="center"/>
        <w:rPr>
          <w:rFonts w:cs="Times New Roman"/>
          <w:sz w:val="40"/>
          <w:szCs w:val="40"/>
        </w:rPr>
      </w:pPr>
      <w:r w:rsidRPr="00AA4168">
        <w:rPr>
          <w:rFonts w:cs="Times New Roman"/>
          <w:sz w:val="40"/>
          <w:szCs w:val="40"/>
        </w:rPr>
        <w:t xml:space="preserve"> </w:t>
      </w:r>
      <w:r w:rsidR="009612E5" w:rsidRPr="00AA4168">
        <w:rPr>
          <w:rFonts w:cs="Times New Roman"/>
          <w:sz w:val="40"/>
          <w:szCs w:val="40"/>
        </w:rPr>
        <w:t xml:space="preserve">110213059 </w:t>
      </w:r>
      <w:r w:rsidR="009612E5" w:rsidRPr="00AA4168">
        <w:rPr>
          <w:rFonts w:cs="Times New Roman"/>
          <w:sz w:val="40"/>
          <w:szCs w:val="40"/>
        </w:rPr>
        <w:t>許湘蝶</w:t>
      </w:r>
    </w:p>
    <w:p w14:paraId="0D6A8AB0" w14:textId="77777777" w:rsidR="003F319E" w:rsidRPr="00AA4168" w:rsidRDefault="003F319E" w:rsidP="00AA4168">
      <w:pPr>
        <w:spacing w:line="360" w:lineRule="auto"/>
        <w:ind w:firstLineChars="496" w:firstLine="1984"/>
        <w:jc w:val="center"/>
        <w:rPr>
          <w:rFonts w:cs="Times New Roman"/>
          <w:sz w:val="40"/>
          <w:szCs w:val="40"/>
        </w:rPr>
      </w:pPr>
      <w:r w:rsidRPr="00AA4168">
        <w:rPr>
          <w:rFonts w:cs="Times New Roman"/>
          <w:sz w:val="40"/>
          <w:szCs w:val="40"/>
        </w:rPr>
        <w:t xml:space="preserve"> </w:t>
      </w:r>
      <w:r w:rsidR="009612E5" w:rsidRPr="00AA4168">
        <w:rPr>
          <w:rFonts w:cs="Times New Roman"/>
          <w:sz w:val="40"/>
          <w:szCs w:val="40"/>
        </w:rPr>
        <w:t xml:space="preserve">110213063 </w:t>
      </w:r>
      <w:r w:rsidR="009612E5" w:rsidRPr="00AA4168">
        <w:rPr>
          <w:rFonts w:cs="Times New Roman"/>
          <w:sz w:val="40"/>
          <w:szCs w:val="40"/>
        </w:rPr>
        <w:t>葉子倪</w:t>
      </w:r>
    </w:p>
    <w:p w14:paraId="0F4F7021" w14:textId="4B573ABC" w:rsidR="009612E5" w:rsidRPr="00AA4168" w:rsidRDefault="003F319E" w:rsidP="00AA4168">
      <w:pPr>
        <w:spacing w:line="360" w:lineRule="auto"/>
        <w:ind w:firstLineChars="496" w:firstLine="1984"/>
        <w:jc w:val="center"/>
        <w:rPr>
          <w:rFonts w:cs="Times New Roman"/>
          <w:sz w:val="40"/>
          <w:szCs w:val="40"/>
        </w:rPr>
      </w:pPr>
      <w:r w:rsidRPr="00AA4168">
        <w:rPr>
          <w:rFonts w:cs="Times New Roman"/>
          <w:sz w:val="40"/>
          <w:szCs w:val="40"/>
        </w:rPr>
        <w:t xml:space="preserve"> </w:t>
      </w:r>
      <w:r w:rsidR="009612E5" w:rsidRPr="00AA4168">
        <w:rPr>
          <w:rFonts w:cs="Times New Roman"/>
          <w:sz w:val="40"/>
          <w:szCs w:val="40"/>
        </w:rPr>
        <w:t xml:space="preserve">110213075 </w:t>
      </w:r>
      <w:r w:rsidR="009612E5" w:rsidRPr="00AA4168">
        <w:rPr>
          <w:rFonts w:cs="Times New Roman"/>
          <w:sz w:val="40"/>
          <w:szCs w:val="40"/>
        </w:rPr>
        <w:t>廖唯任</w:t>
      </w:r>
    </w:p>
    <w:p w14:paraId="72B2230B" w14:textId="46FD2E6F" w:rsidR="00C95917" w:rsidRPr="00AA4168" w:rsidRDefault="009612E5" w:rsidP="00AA4168">
      <w:pPr>
        <w:spacing w:line="360" w:lineRule="auto"/>
        <w:jc w:val="distribute"/>
        <w:rPr>
          <w:rFonts w:cs="Times New Roman"/>
          <w:sz w:val="40"/>
          <w:szCs w:val="40"/>
        </w:rPr>
      </w:pPr>
      <w:r w:rsidRPr="00AA4168">
        <w:rPr>
          <w:rFonts w:cs="Times New Roman"/>
          <w:sz w:val="40"/>
          <w:szCs w:val="40"/>
        </w:rPr>
        <w:t>中華民國</w:t>
      </w:r>
      <w:r w:rsidRPr="00AA4168">
        <w:rPr>
          <w:rFonts w:cs="Times New Roman"/>
          <w:sz w:val="40"/>
          <w:szCs w:val="40"/>
        </w:rPr>
        <w:t>113</w:t>
      </w:r>
      <w:r w:rsidRPr="00AA4168">
        <w:rPr>
          <w:rFonts w:cs="Times New Roman"/>
          <w:sz w:val="40"/>
          <w:szCs w:val="40"/>
        </w:rPr>
        <w:t>年</w:t>
      </w:r>
      <w:r w:rsidR="00EB4EC7" w:rsidRPr="00AA4168">
        <w:rPr>
          <w:rFonts w:cs="Times New Roman"/>
          <w:sz w:val="40"/>
          <w:szCs w:val="40"/>
        </w:rPr>
        <w:t>11</w:t>
      </w:r>
      <w:r w:rsidRPr="00AA4168">
        <w:rPr>
          <w:rFonts w:cs="Times New Roman"/>
          <w:sz w:val="40"/>
          <w:szCs w:val="40"/>
        </w:rPr>
        <w:t>月</w:t>
      </w:r>
      <w:r w:rsidR="009A27A6" w:rsidRPr="00AA4168">
        <w:rPr>
          <w:rFonts w:cs="Times New Roman"/>
          <w:sz w:val="40"/>
          <w:szCs w:val="40"/>
        </w:rPr>
        <w:t>2</w:t>
      </w:r>
      <w:r w:rsidR="00AA4168">
        <w:rPr>
          <w:rFonts w:cs="Times New Roman"/>
          <w:sz w:val="40"/>
          <w:szCs w:val="40"/>
        </w:rPr>
        <w:t>5</w:t>
      </w:r>
      <w:r w:rsidRPr="00AA4168">
        <w:rPr>
          <w:rFonts w:cs="Times New Roman"/>
          <w:sz w:val="40"/>
          <w:szCs w:val="40"/>
        </w:rPr>
        <w:t>日</w:t>
      </w:r>
    </w:p>
    <w:p w14:paraId="3764B036" w14:textId="4ADAEED0" w:rsidR="00C95917" w:rsidRPr="00AA4168" w:rsidRDefault="00E22490" w:rsidP="00AA4168">
      <w:pPr>
        <w:spacing w:line="360" w:lineRule="auto"/>
        <w:jc w:val="center"/>
        <w:outlineLvl w:val="0"/>
        <w:rPr>
          <w:rFonts w:cs="Times New Roman"/>
          <w:b/>
          <w:bCs/>
          <w:sz w:val="56"/>
          <w:szCs w:val="56"/>
        </w:rPr>
      </w:pPr>
      <w:bookmarkStart w:id="1" w:name="_Toc170690048"/>
      <w:bookmarkStart w:id="2" w:name="_Toc170690131"/>
      <w:bookmarkStart w:id="3" w:name="_Toc170690341"/>
      <w:bookmarkStart w:id="4" w:name="_Toc182311270"/>
      <w:bookmarkStart w:id="5" w:name="_Hlk182220424"/>
      <w:bookmarkStart w:id="6" w:name="_Toc183425931"/>
      <w:r w:rsidRPr="00AA4168">
        <w:rPr>
          <w:rFonts w:cs="Times New Roman"/>
          <w:b/>
          <w:bCs/>
          <w:sz w:val="56"/>
          <w:szCs w:val="56"/>
        </w:rPr>
        <w:lastRenderedPageBreak/>
        <w:t>摘要</w:t>
      </w:r>
      <w:bookmarkEnd w:id="1"/>
      <w:bookmarkEnd w:id="2"/>
      <w:bookmarkEnd w:id="3"/>
      <w:bookmarkEnd w:id="4"/>
      <w:bookmarkEnd w:id="6"/>
    </w:p>
    <w:p w14:paraId="4D4553F0" w14:textId="77B1F926" w:rsidR="00EF5D14" w:rsidRPr="00AA4168" w:rsidRDefault="00D938FD" w:rsidP="00AA4168">
      <w:pPr>
        <w:spacing w:line="360" w:lineRule="auto"/>
        <w:ind w:firstLine="480"/>
        <w:rPr>
          <w:rFonts w:cs="Times New Roman"/>
          <w:color w:val="000000"/>
        </w:rPr>
      </w:pPr>
      <w:r w:rsidRPr="00AA4168">
        <w:rPr>
          <w:rFonts w:cs="Times New Roman"/>
          <w:color w:val="000000"/>
        </w:rPr>
        <w:t>在當今社會步調快壓力大，因此情緒管理已成為一個日益重要的需求；但許多人也因步調快</w:t>
      </w:r>
      <w:r w:rsidR="005557B7" w:rsidRPr="00AA4168">
        <w:rPr>
          <w:rFonts w:cs="Times New Roman"/>
          <w:color w:val="000000"/>
        </w:rPr>
        <w:t>，</w:t>
      </w:r>
      <w:r w:rsidRPr="00AA4168">
        <w:rPr>
          <w:rFonts w:cs="Times New Roman"/>
          <w:color w:val="000000"/>
        </w:rPr>
        <w:t>難以即時覺知到自己情緒，更遑論後續情緒管理及找尋合適管道。因此，</w:t>
      </w:r>
      <w:r w:rsidR="00E303BA" w:rsidRPr="00AA4168">
        <w:rPr>
          <w:rFonts w:cs="Times New Roman"/>
          <w:color w:val="000000"/>
        </w:rPr>
        <w:t>本專題的研究目標在於幫助人們接納並理解自己的情緒</w:t>
      </w:r>
      <w:r w:rsidR="00EF5D14" w:rsidRPr="00AA4168">
        <w:rPr>
          <w:rFonts w:cs="Times New Roman"/>
          <w:color w:val="000000"/>
        </w:rPr>
        <w:t>，我們的宗旨</w:t>
      </w:r>
      <w:r w:rsidR="00EF5D14" w:rsidRPr="00AA4168">
        <w:rPr>
          <w:rFonts w:cs="Times New Roman"/>
          <w:color w:val="000000"/>
        </w:rPr>
        <w:softHyphen/>
      </w:r>
      <w:r w:rsidR="00EF5D14" w:rsidRPr="00AA4168">
        <w:rPr>
          <w:rFonts w:cs="Times New Roman"/>
          <w:color w:val="000000"/>
        </w:rPr>
        <w:softHyphen/>
        <w:t>—</w:t>
      </w:r>
      <w:r w:rsidR="00EF5D14" w:rsidRPr="00AA4168">
        <w:rPr>
          <w:rFonts w:cs="Times New Roman"/>
          <w:color w:val="000000"/>
        </w:rPr>
        <w:t>「療癒，從感受情緒開始；感受情緒，從寫日記開始。」</w:t>
      </w:r>
    </w:p>
    <w:p w14:paraId="01B01447" w14:textId="67FE4B2D" w:rsidR="00EF5D14" w:rsidRPr="00AA4168" w:rsidRDefault="006608A4" w:rsidP="00AA4168">
      <w:pPr>
        <w:spacing w:line="360" w:lineRule="auto"/>
        <w:ind w:firstLine="480"/>
        <w:rPr>
          <w:rFonts w:cs="Times New Roman"/>
          <w:color w:val="000000"/>
        </w:rPr>
      </w:pPr>
      <w:r w:rsidRPr="00AA4168">
        <w:rPr>
          <w:rFonts w:cs="Times New Roman"/>
          <w:color w:val="000000"/>
        </w:rPr>
        <w:t>寫日記是自我療癒的有效方式，它提供一個私密空間，讓情緒得以具體化並釋放。透過書寫，人們能放慢步伐，審視當下，整理思緒，減輕壓力，並建立與自我更深的連結。</w:t>
      </w:r>
    </w:p>
    <w:p w14:paraId="4E97703E" w14:textId="1848F69F" w:rsidR="00623EF8" w:rsidRPr="00AA4168" w:rsidRDefault="00623EF8" w:rsidP="00AA4168">
      <w:pPr>
        <w:spacing w:line="360" w:lineRule="auto"/>
        <w:ind w:firstLine="480"/>
        <w:rPr>
          <w:rFonts w:cs="Times New Roman"/>
        </w:rPr>
      </w:pPr>
      <w:r w:rsidRPr="00AA4168">
        <w:rPr>
          <w:rFonts w:cs="Times New Roman"/>
        </w:rPr>
        <w:t>基於此，本專題</w:t>
      </w:r>
      <w:r w:rsidRPr="00AA4168">
        <w:rPr>
          <w:rFonts w:cs="Times New Roman"/>
          <w:color w:val="000000"/>
        </w:rPr>
        <w:t>設計一款具有情緒分析功能的日記應用程式，</w:t>
      </w:r>
      <w:r w:rsidRPr="00AA4168">
        <w:rPr>
          <w:rFonts w:cs="Times New Roman"/>
        </w:rPr>
        <w:t>透過結合現代</w:t>
      </w:r>
      <w:r w:rsidRPr="00AA4168">
        <w:rPr>
          <w:rFonts w:cs="Times New Roman"/>
        </w:rPr>
        <w:t>AI</w:t>
      </w:r>
      <w:r w:rsidRPr="00AA4168">
        <w:rPr>
          <w:rFonts w:cs="Times New Roman"/>
        </w:rPr>
        <w:t>科技來判讀日記的主情緒再提供相關的精油知識，以療癒的</w:t>
      </w:r>
      <w:r w:rsidRPr="00AA4168">
        <w:rPr>
          <w:rFonts w:cs="Times New Roman"/>
        </w:rPr>
        <w:t>UI</w:t>
      </w:r>
      <w:r w:rsidRPr="00AA4168">
        <w:rPr>
          <w:rFonts w:cs="Times New Roman"/>
        </w:rPr>
        <w:t>設計、協助發掘情緒、提供精油知識與推薦相關精油以達到療癒效能。</w:t>
      </w:r>
      <w:r w:rsidRPr="00AA4168">
        <w:rPr>
          <w:rFonts w:cs="Times New Roman"/>
          <w:color w:val="000000"/>
        </w:rPr>
        <w:t>我們希望使用者能夠在放鬆的</w:t>
      </w:r>
      <w:r w:rsidRPr="00AA4168">
        <w:rPr>
          <w:rFonts w:cs="Times New Roman"/>
          <w:color w:val="000000"/>
        </w:rPr>
        <w:t>UI</w:t>
      </w:r>
      <w:r w:rsidRPr="00AA4168">
        <w:rPr>
          <w:rFonts w:cs="Times New Roman"/>
          <w:color w:val="000000"/>
        </w:rPr>
        <w:t>氛圍中釋放情緒，並通過查看情緒分析，對自身情緒狀況有更深入的認知，並結合應用內的</w:t>
      </w:r>
      <w:r w:rsidR="00934F49" w:rsidRPr="00AA4168">
        <w:rPr>
          <w:rFonts w:cs="Times New Roman"/>
          <w:color w:val="000000"/>
        </w:rPr>
        <w:t>情緒小助手</w:t>
      </w:r>
      <w:r w:rsidRPr="00AA4168">
        <w:rPr>
          <w:rFonts w:cs="Times New Roman"/>
          <w:color w:val="000000"/>
        </w:rPr>
        <w:t>、個性化療癒建議及社群支持，從而促進心理健康。</w:t>
      </w:r>
    </w:p>
    <w:p w14:paraId="4AA4EFD5" w14:textId="2357BD25" w:rsidR="00E22490" w:rsidRPr="00AA4168" w:rsidRDefault="00E303BA" w:rsidP="00AA4168">
      <w:pPr>
        <w:spacing w:line="360" w:lineRule="auto"/>
        <w:ind w:firstLine="480"/>
        <w:rPr>
          <w:rFonts w:cs="Times New Roman"/>
        </w:rPr>
      </w:pPr>
      <w:r w:rsidRPr="00AA4168">
        <w:rPr>
          <w:rFonts w:cs="Times New Roman"/>
          <w:color w:val="000000"/>
        </w:rPr>
        <w:t>為實現這一目標，核心技術是使用</w:t>
      </w:r>
      <w:r w:rsidRPr="00AA4168">
        <w:rPr>
          <w:rFonts w:cs="Times New Roman"/>
          <w:color w:val="000000"/>
        </w:rPr>
        <w:t xml:space="preserve"> </w:t>
      </w:r>
      <w:r w:rsidR="000557A0" w:rsidRPr="00AA4168">
        <w:rPr>
          <w:rFonts w:cs="Times New Roman"/>
          <w:color w:val="000000"/>
        </w:rPr>
        <w:t>Simple Transformers</w:t>
      </w:r>
      <w:r w:rsidRPr="00AA4168">
        <w:rPr>
          <w:rFonts w:cs="Times New Roman"/>
          <w:color w:val="000000"/>
        </w:rPr>
        <w:t xml:space="preserve"> </w:t>
      </w:r>
      <w:r w:rsidRPr="00AA4168">
        <w:rPr>
          <w:rFonts w:cs="Times New Roman"/>
          <w:color w:val="000000"/>
        </w:rPr>
        <w:t>庫中的</w:t>
      </w:r>
      <w:r w:rsidRPr="00AA4168">
        <w:rPr>
          <w:rFonts w:cs="Times New Roman"/>
          <w:color w:val="000000"/>
        </w:rPr>
        <w:t xml:space="preserve"> BERT</w:t>
      </w:r>
      <w:r w:rsidRPr="00AA4168">
        <w:rPr>
          <w:rFonts w:cs="Times New Roman"/>
          <w:color w:val="000000"/>
        </w:rPr>
        <w:t>（</w:t>
      </w:r>
      <w:r w:rsidRPr="00AA4168">
        <w:rPr>
          <w:rFonts w:cs="Times New Roman"/>
          <w:color w:val="000000"/>
        </w:rPr>
        <w:t>Bidirectional Encoder Representations from Transformers</w:t>
      </w:r>
      <w:r w:rsidRPr="00AA4168">
        <w:rPr>
          <w:rFonts w:cs="Times New Roman"/>
          <w:color w:val="000000"/>
        </w:rPr>
        <w:t>）模型，來建立一個多元情緒分類模型。我們的應用可以分析使用者撰寫的日記內容，識別出文字中的情緒類型。這一技術不僅幫助使用者了解其外顯情緒，也能挖掘其潛在的情緒，提供更深入的情緒分析。此外，應用中</w:t>
      </w:r>
      <w:r w:rsidR="00D938FD" w:rsidRPr="00AA4168">
        <w:rPr>
          <w:rFonts w:cs="Times New Roman"/>
          <w:color w:val="000000"/>
        </w:rPr>
        <w:t>使用</w:t>
      </w:r>
      <w:proofErr w:type="spellStart"/>
      <w:r w:rsidR="00D938FD" w:rsidRPr="00AA4168">
        <w:rPr>
          <w:rFonts w:cs="Times New Roman"/>
          <w:color w:val="000000"/>
        </w:rPr>
        <w:t>TaiwanLLM</w:t>
      </w:r>
      <w:proofErr w:type="spellEnd"/>
      <w:r w:rsidR="00D06BAF" w:rsidRPr="00AA4168">
        <w:rPr>
          <w:rFonts w:cs="Times New Roman"/>
          <w:color w:val="000000"/>
        </w:rPr>
        <w:t>建立小助手</w:t>
      </w:r>
      <w:r w:rsidR="00BB09F1" w:rsidRPr="00AA4168">
        <w:rPr>
          <w:rFonts w:cs="Times New Roman"/>
          <w:color w:val="000000"/>
        </w:rPr>
        <w:t>，提供人性化的回覆體驗；</w:t>
      </w:r>
      <w:r w:rsidR="00DA474D" w:rsidRPr="00AA4168">
        <w:rPr>
          <w:rFonts w:cs="Times New Roman"/>
          <w:color w:val="000000"/>
        </w:rPr>
        <w:t>並根據分析結果進行</w:t>
      </w:r>
      <w:r w:rsidR="00BB09F1" w:rsidRPr="00AA4168">
        <w:rPr>
          <w:rFonts w:cs="Times New Roman"/>
          <w:color w:val="000000"/>
        </w:rPr>
        <w:t>個性化</w:t>
      </w:r>
      <w:r w:rsidR="00191D4A" w:rsidRPr="00AA4168">
        <w:rPr>
          <w:rFonts w:cs="Times New Roman"/>
          <w:color w:val="000000"/>
        </w:rPr>
        <w:t>療癒</w:t>
      </w:r>
      <w:r w:rsidR="00BB09F1" w:rsidRPr="00AA4168">
        <w:rPr>
          <w:rFonts w:cs="Times New Roman"/>
          <w:color w:val="000000"/>
        </w:rPr>
        <w:t>推薦，如：</w:t>
      </w:r>
      <w:r w:rsidR="004473DC" w:rsidRPr="00AA4168">
        <w:rPr>
          <w:rFonts w:cs="Times New Roman"/>
          <w:color w:val="000000"/>
        </w:rPr>
        <w:t>精油、音樂推薦，結合</w:t>
      </w:r>
      <w:r w:rsidR="002B2CBE" w:rsidRPr="00AA4168">
        <w:rPr>
          <w:rFonts w:cs="Times New Roman"/>
          <w:color w:val="000000"/>
        </w:rPr>
        <w:t>應用內有趣可愛的互動式主頁設計，</w:t>
      </w:r>
      <w:r w:rsidR="00DA474D" w:rsidRPr="00AA4168">
        <w:rPr>
          <w:rFonts w:cs="Times New Roman"/>
          <w:color w:val="000000"/>
        </w:rPr>
        <w:t>讓使用者</w:t>
      </w:r>
      <w:r w:rsidR="00A47E14" w:rsidRPr="00AA4168">
        <w:rPr>
          <w:rFonts w:cs="Times New Roman"/>
          <w:color w:val="000000"/>
        </w:rPr>
        <w:t>達到</w:t>
      </w:r>
      <w:r w:rsidR="00976C05" w:rsidRPr="00AA4168">
        <w:rPr>
          <w:rFonts w:cs="Times New Roman"/>
          <w:color w:val="000000"/>
        </w:rPr>
        <w:t>「多感官</w:t>
      </w:r>
      <w:r w:rsidR="00191D4A" w:rsidRPr="00AA4168">
        <w:rPr>
          <w:rFonts w:cs="Times New Roman"/>
          <w:color w:val="000000"/>
        </w:rPr>
        <w:t>療癒</w:t>
      </w:r>
      <w:r w:rsidR="00976C05" w:rsidRPr="00AA4168">
        <w:rPr>
          <w:rFonts w:cs="Times New Roman"/>
          <w:color w:val="000000"/>
        </w:rPr>
        <w:t>」</w:t>
      </w:r>
      <w:r w:rsidR="00DA474D" w:rsidRPr="00AA4168">
        <w:rPr>
          <w:rFonts w:cs="Times New Roman"/>
          <w:color w:val="000000"/>
        </w:rPr>
        <w:t>。</w:t>
      </w:r>
      <w:r w:rsidR="00A43AA9" w:rsidRPr="00AA4168">
        <w:rPr>
          <w:rFonts w:cs="Times New Roman"/>
          <w:color w:val="000000"/>
        </w:rPr>
        <w:t>最後，應用中加入</w:t>
      </w:r>
      <w:r w:rsidRPr="00AA4168">
        <w:rPr>
          <w:rFonts w:cs="Times New Roman"/>
          <w:color w:val="000000"/>
        </w:rPr>
        <w:t>社交分享平台，使用者可以與好友分享生活中的大小事及其產生的情緒。這不僅有助於引起共鳴和相互關心，還能在社交互動中獲得更多的心理支持。</w:t>
      </w:r>
    </w:p>
    <w:p w14:paraId="7AD311D1" w14:textId="272F84B2" w:rsidR="00E22490" w:rsidRPr="00AA4168" w:rsidRDefault="00E303BA" w:rsidP="00AA4168">
      <w:pPr>
        <w:spacing w:line="360" w:lineRule="auto"/>
        <w:ind w:firstLine="480"/>
        <w:rPr>
          <w:rFonts w:cs="Times New Roman"/>
        </w:rPr>
      </w:pPr>
      <w:r w:rsidRPr="00AA4168">
        <w:rPr>
          <w:rFonts w:cs="Times New Roman"/>
          <w:color w:val="000000"/>
        </w:rPr>
        <w:t>未來，我們計劃進一步豐富應用功能，例如引入更多情緒分析維度、增強社交互動和進一步優化情緒分類模型的準確性和適應性，從而提供更個性化的情緒管理</w:t>
      </w:r>
      <w:r w:rsidRPr="00AA4168">
        <w:rPr>
          <w:rFonts w:cs="Times New Roman"/>
          <w:color w:val="000000"/>
        </w:rPr>
        <w:lastRenderedPageBreak/>
        <w:t>建議，讓使用者在情緒管理方面獲得更全面的支持。</w:t>
      </w:r>
    </w:p>
    <w:p w14:paraId="7D4A0D03" w14:textId="7E8076D9" w:rsidR="00805740" w:rsidRPr="00AA4168" w:rsidRDefault="00C95917" w:rsidP="00AA4168">
      <w:pPr>
        <w:spacing w:line="360" w:lineRule="auto"/>
        <w:ind w:firstLine="480"/>
        <w:rPr>
          <w:rFonts w:cs="Times New Roman"/>
        </w:rPr>
      </w:pPr>
      <w:r w:rsidRPr="00AA4168">
        <w:rPr>
          <w:rFonts w:cs="Times New Roman"/>
        </w:rPr>
        <w:t>最終，我們期望這一</w:t>
      </w:r>
      <w:r w:rsidR="00E303BA" w:rsidRPr="00AA4168">
        <w:rPr>
          <w:rFonts w:cs="Times New Roman"/>
        </w:rPr>
        <w:t>科技</w:t>
      </w:r>
      <w:r w:rsidRPr="00AA4168">
        <w:rPr>
          <w:rFonts w:cs="Times New Roman"/>
        </w:rPr>
        <w:t>應用能成為每個人日常生活中不可或缺的一部分，幫助更多人實現情緒上的健康與和諧。</w:t>
      </w:r>
    </w:p>
    <w:p w14:paraId="375E65FC" w14:textId="77777777" w:rsidR="00805740" w:rsidRPr="00AA4168" w:rsidRDefault="00805740" w:rsidP="00AA4168">
      <w:pPr>
        <w:spacing w:line="360" w:lineRule="auto"/>
        <w:rPr>
          <w:rFonts w:cs="Times New Roman"/>
        </w:rPr>
      </w:pPr>
    </w:p>
    <w:p w14:paraId="0494DC7A" w14:textId="2068D6E0" w:rsidR="00805740" w:rsidRPr="00AA4168" w:rsidRDefault="00805740" w:rsidP="00AA4168">
      <w:pPr>
        <w:spacing w:line="360" w:lineRule="auto"/>
        <w:rPr>
          <w:rFonts w:cs="Times New Roman"/>
        </w:rPr>
      </w:pPr>
      <w:r w:rsidRPr="00AA4168">
        <w:rPr>
          <w:rFonts w:cs="Times New Roman"/>
        </w:rPr>
        <w:t>關鍵字：</w:t>
      </w:r>
      <w:r w:rsidR="00EB65D6" w:rsidRPr="00AA4168">
        <w:rPr>
          <w:rFonts w:cs="Times New Roman"/>
        </w:rPr>
        <w:t>情緒分析、自然語言處理、心理健康</w:t>
      </w:r>
    </w:p>
    <w:p w14:paraId="649BAED9" w14:textId="770F3417" w:rsidR="00E22490" w:rsidRPr="00AA4168" w:rsidRDefault="00805740" w:rsidP="00AA4168">
      <w:pPr>
        <w:widowControl/>
        <w:spacing w:line="360" w:lineRule="auto"/>
        <w:rPr>
          <w:rFonts w:cs="Times New Roman"/>
        </w:rPr>
      </w:pPr>
      <w:r w:rsidRPr="00AA4168">
        <w:rPr>
          <w:rFonts w:cs="Times New Roman"/>
        </w:rPr>
        <w:br w:type="page"/>
      </w:r>
    </w:p>
    <w:p w14:paraId="2B992D45" w14:textId="616ABEDD" w:rsidR="00E22490" w:rsidRPr="00AA4168" w:rsidRDefault="00805740" w:rsidP="00AA4168">
      <w:pPr>
        <w:spacing w:after="240" w:line="360" w:lineRule="auto"/>
        <w:jc w:val="center"/>
        <w:outlineLvl w:val="0"/>
        <w:rPr>
          <w:rFonts w:cs="Times New Roman"/>
          <w:b/>
          <w:bCs/>
          <w:sz w:val="56"/>
          <w:szCs w:val="56"/>
        </w:rPr>
      </w:pPr>
      <w:bookmarkStart w:id="7" w:name="_Toc170690049"/>
      <w:bookmarkStart w:id="8" w:name="_Toc170690132"/>
      <w:bookmarkStart w:id="9" w:name="_Toc170690342"/>
      <w:bookmarkStart w:id="10" w:name="_Toc182311271"/>
      <w:bookmarkStart w:id="11" w:name="_Toc183425932"/>
      <w:r w:rsidRPr="00AA4168">
        <w:rPr>
          <w:rFonts w:cs="Times New Roman"/>
          <w:b/>
          <w:bCs/>
          <w:sz w:val="56"/>
          <w:szCs w:val="56"/>
        </w:rPr>
        <w:lastRenderedPageBreak/>
        <w:t>ABSTRACT</w:t>
      </w:r>
      <w:bookmarkEnd w:id="7"/>
      <w:bookmarkEnd w:id="8"/>
      <w:bookmarkEnd w:id="9"/>
      <w:bookmarkEnd w:id="10"/>
      <w:bookmarkEnd w:id="11"/>
    </w:p>
    <w:p w14:paraId="6CB402F3" w14:textId="770C625A" w:rsidR="00AF0EDA" w:rsidRPr="00AA4168" w:rsidRDefault="00A77E90" w:rsidP="00AA4168">
      <w:pPr>
        <w:spacing w:line="360" w:lineRule="auto"/>
        <w:ind w:firstLine="480"/>
        <w:jc w:val="both"/>
        <w:rPr>
          <w:rStyle w:val="a8"/>
          <w:rFonts w:cs="Times New Roman"/>
        </w:rPr>
      </w:pPr>
      <w:bookmarkStart w:id="12" w:name="_Hlk170684428"/>
      <w:bookmarkEnd w:id="5"/>
      <w:r w:rsidRPr="00AA4168">
        <w:rPr>
          <w:rFonts w:cs="Times New Roman"/>
        </w:rPr>
        <w:t>In today's fast-paced and high-pressure society, emotional management has become an increasingly important need. However, many people struggle to recognize their emotions in real time due to the rapid pace of life, let alone manage them effectively or seek appropriate support. Therefore, the goal of this project is to help individuals accept and understand their emotions. Our guiding principle is: "Healing begins with feeling emotions; feeling emotions begins with journaling."</w:t>
      </w:r>
    </w:p>
    <w:p w14:paraId="0E5677BE" w14:textId="63DB66AE" w:rsidR="00AF0EDA" w:rsidRPr="00AA4168" w:rsidRDefault="00AF0EDA" w:rsidP="00AA4168">
      <w:pPr>
        <w:spacing w:line="360" w:lineRule="auto"/>
        <w:ind w:firstLine="480"/>
        <w:jc w:val="both"/>
        <w:rPr>
          <w:rStyle w:val="a8"/>
          <w:rFonts w:cs="Times New Roman"/>
        </w:rPr>
      </w:pPr>
      <w:r w:rsidRPr="00AA4168">
        <w:rPr>
          <w:rFonts w:cs="Times New Roman"/>
        </w:rPr>
        <w:t>Journaling is an effective method of self-healing, offering a private space for emotions to be concretized and released. Through writing, individuals can slow down, reflect on the present moment, organize their thoughts, relieve stress, and foster a deeper connection with themselves.</w:t>
      </w:r>
    </w:p>
    <w:p w14:paraId="5F6985C0" w14:textId="340335BA" w:rsidR="00C76789" w:rsidRPr="00AA4168" w:rsidRDefault="00C76789" w:rsidP="00AA4168">
      <w:pPr>
        <w:spacing w:line="360" w:lineRule="auto"/>
        <w:ind w:firstLine="480"/>
        <w:jc w:val="both"/>
        <w:rPr>
          <w:rFonts w:cs="Times New Roman"/>
        </w:rPr>
      </w:pPr>
      <w:r w:rsidRPr="00AA4168">
        <w:rPr>
          <w:rFonts w:cs="Times New Roman"/>
        </w:rPr>
        <w:t>Based on this, the project aims to design a diary application with emotion analysis capabilities, leveraging modern AI technology to identify the primary emotions conveyed in diary entries and provide relevant knowledge about essential oils. Through a soothing UI design, the app helps users explore their emotions, offering insights into their emotional state and recommending suitable essential oils for therapeutic purposes.</w:t>
      </w:r>
    </w:p>
    <w:p w14:paraId="7213D8E1" w14:textId="6E3CF801" w:rsidR="007028EC" w:rsidRPr="00AA4168" w:rsidRDefault="00C76789" w:rsidP="00AA4168">
      <w:pPr>
        <w:spacing w:line="360" w:lineRule="auto"/>
        <w:ind w:firstLine="480"/>
        <w:jc w:val="both"/>
        <w:rPr>
          <w:rFonts w:cs="Times New Roman"/>
        </w:rPr>
      </w:pPr>
      <w:r w:rsidRPr="00AA4168">
        <w:rPr>
          <w:rFonts w:cs="Times New Roman"/>
        </w:rPr>
        <w:t>We hope users can release their emotions in a relaxing environment, gain a deeper understanding of their emotional well-being through emotion analysis, and benefit from features such as an in-app chatbot, personalized healing suggestions, and community support to promote mental health.</w:t>
      </w:r>
    </w:p>
    <w:p w14:paraId="4918510A" w14:textId="441F5B1E" w:rsidR="007028EC" w:rsidRPr="00AA4168" w:rsidRDefault="007028EC" w:rsidP="00AA4168">
      <w:pPr>
        <w:spacing w:line="360" w:lineRule="auto"/>
        <w:ind w:firstLine="480"/>
        <w:jc w:val="both"/>
        <w:rPr>
          <w:rFonts w:cs="Times New Roman"/>
        </w:rPr>
      </w:pPr>
      <w:r w:rsidRPr="00AA4168">
        <w:rPr>
          <w:rFonts w:cs="Times New Roman"/>
        </w:rPr>
        <w:t xml:space="preserve">To achieve this, we use a BERT (Bidirectional Encoder Representations from Transformers) model from the Simple Transformers library to build a multi-category emotion classification model. Our application can analyze diary entries and accurately identify the emotions within the text. This technology not only helps users recognize their </w:t>
      </w:r>
      <w:r w:rsidRPr="00AA4168">
        <w:rPr>
          <w:rFonts w:cs="Times New Roman"/>
        </w:rPr>
        <w:lastRenderedPageBreak/>
        <w:t xml:space="preserve">outward emotions but also uncovers hidden emotions, providing a more in-depth emotional analysis. Furthermore, we use </w:t>
      </w:r>
      <w:proofErr w:type="spellStart"/>
      <w:r w:rsidRPr="00AA4168">
        <w:rPr>
          <w:rFonts w:cs="Times New Roman"/>
        </w:rPr>
        <w:t>TaiwanLLM</w:t>
      </w:r>
      <w:proofErr w:type="spellEnd"/>
      <w:r w:rsidRPr="00AA4168">
        <w:rPr>
          <w:rFonts w:cs="Times New Roman"/>
        </w:rPr>
        <w:t xml:space="preserve"> to build an assistant that offers empathetic responses and, based on the analysis results, delivers personalized therapeutic recommendations such as essential oils or music. The application also features an engaging, interactive homepage to help users achieve “multi-sensory healing.” Finally, the app includes a social sharing platform, allowing users to share life’s moments and associated emotions with friends. This encourages resonance and mutual care, enabling users to gain additional emotional support through social interactions.</w:t>
      </w:r>
    </w:p>
    <w:p w14:paraId="59D705F4" w14:textId="7C437D00" w:rsidR="007028EC" w:rsidRPr="00AA4168" w:rsidRDefault="007028EC" w:rsidP="00AA4168">
      <w:pPr>
        <w:spacing w:line="360" w:lineRule="auto"/>
        <w:ind w:firstLine="480"/>
        <w:jc w:val="both"/>
        <w:rPr>
          <w:rFonts w:cs="Times New Roman"/>
        </w:rPr>
      </w:pPr>
      <w:r w:rsidRPr="00AA4168">
        <w:rPr>
          <w:rFonts w:cs="Times New Roman"/>
        </w:rPr>
        <w:t>In the future, we plan to enhance the application by incorporating more emotion analysis dimensions, strengthening social interactions, and further optimizing the accuracy and adaptability of the emotion classification model to provide more personalized emotional management recommendations, offering users comprehensive support in managing their emotions.</w:t>
      </w:r>
    </w:p>
    <w:p w14:paraId="7E738821" w14:textId="5552AF5B" w:rsidR="00297FED" w:rsidRPr="00AA4168" w:rsidRDefault="007028EC" w:rsidP="00AA4168">
      <w:pPr>
        <w:spacing w:line="360" w:lineRule="auto"/>
        <w:ind w:firstLine="480"/>
        <w:jc w:val="both"/>
        <w:rPr>
          <w:rFonts w:cs="Times New Roman"/>
        </w:rPr>
      </w:pPr>
      <w:r w:rsidRPr="00AA4168">
        <w:rPr>
          <w:rFonts w:cs="Times New Roman"/>
        </w:rPr>
        <w:t>Ultimately, we hope this technology application can become an essential part of everyone’s daily life, helping more people achieve emotional health and harmony.</w:t>
      </w:r>
    </w:p>
    <w:p w14:paraId="601E0F72" w14:textId="77777777" w:rsidR="007028EC" w:rsidRPr="00AA4168" w:rsidRDefault="007028EC" w:rsidP="00AA4168">
      <w:pPr>
        <w:spacing w:line="360" w:lineRule="auto"/>
        <w:ind w:firstLine="480"/>
        <w:jc w:val="both"/>
        <w:rPr>
          <w:rFonts w:cs="Times New Roman"/>
        </w:rPr>
      </w:pPr>
    </w:p>
    <w:p w14:paraId="313A5146" w14:textId="7A6BDA45" w:rsidR="00297FED" w:rsidRPr="00AA4168" w:rsidRDefault="00297FED" w:rsidP="00AA4168">
      <w:pPr>
        <w:spacing w:line="360" w:lineRule="auto"/>
        <w:rPr>
          <w:rFonts w:cs="Times New Roman"/>
        </w:rPr>
      </w:pPr>
      <w:r w:rsidRPr="00AA4168">
        <w:rPr>
          <w:rFonts w:cs="Times New Roman"/>
          <w:b/>
          <w:bCs/>
        </w:rPr>
        <w:t>Keywords</w:t>
      </w:r>
      <w:r w:rsidRPr="00AA4168">
        <w:rPr>
          <w:rFonts w:cs="Times New Roman"/>
        </w:rPr>
        <w:t>: Emotion Analysis</w:t>
      </w:r>
      <w:r w:rsidR="006A401B" w:rsidRPr="00AA4168">
        <w:rPr>
          <w:rFonts w:cs="Times New Roman"/>
        </w:rPr>
        <w:t xml:space="preserve">, </w:t>
      </w:r>
      <w:r w:rsidRPr="00AA4168">
        <w:rPr>
          <w:rFonts w:cs="Times New Roman"/>
        </w:rPr>
        <w:t>Natural Language Processing</w:t>
      </w:r>
      <w:r w:rsidR="006A401B" w:rsidRPr="00AA4168">
        <w:rPr>
          <w:rFonts w:cs="Times New Roman"/>
        </w:rPr>
        <w:t xml:space="preserve">, </w:t>
      </w:r>
      <w:r w:rsidRPr="00AA4168">
        <w:rPr>
          <w:rFonts w:cs="Times New Roman"/>
        </w:rPr>
        <w:t>Mental Health</w:t>
      </w:r>
    </w:p>
    <w:p w14:paraId="373DB960" w14:textId="29FE0FF4" w:rsidR="00B83096" w:rsidRPr="00AA4168" w:rsidRDefault="00D47EDF" w:rsidP="00AA4168">
      <w:pPr>
        <w:widowControl/>
        <w:spacing w:line="360" w:lineRule="auto"/>
        <w:rPr>
          <w:rFonts w:cs="Times New Roman"/>
          <w:b/>
          <w:bCs/>
          <w:sz w:val="52"/>
          <w:szCs w:val="52"/>
        </w:rPr>
      </w:pPr>
      <w:r w:rsidRPr="00AA4168">
        <w:rPr>
          <w:rFonts w:cs="Times New Roman"/>
          <w:b/>
          <w:bCs/>
          <w:sz w:val="52"/>
          <w:szCs w:val="52"/>
        </w:rPr>
        <w:br w:type="page"/>
      </w:r>
    </w:p>
    <w:bookmarkEnd w:id="12" w:displacedByCustomXml="next"/>
    <w:sdt>
      <w:sdtPr>
        <w:rPr>
          <w:rFonts w:ascii="Times New Roman" w:eastAsia="標楷體" w:hAnsi="Times New Roman" w:cs="Times New Roman"/>
          <w:color w:val="auto"/>
          <w:sz w:val="24"/>
          <w:szCs w:val="24"/>
          <w:lang w:val="zh-TW"/>
        </w:rPr>
        <w:id w:val="93791"/>
        <w:docPartObj>
          <w:docPartGallery w:val="Table of Contents"/>
          <w:docPartUnique/>
        </w:docPartObj>
      </w:sdtPr>
      <w:sdtEndPr>
        <w:rPr>
          <w:b/>
          <w:bCs/>
        </w:rPr>
      </w:sdtEndPr>
      <w:sdtContent>
        <w:p w14:paraId="4AD10DA6" w14:textId="6BCBEA92" w:rsidR="005D3877" w:rsidRPr="00AA4168" w:rsidRDefault="005D3877" w:rsidP="00AA4168">
          <w:pPr>
            <w:pStyle w:val="aa"/>
            <w:spacing w:line="360" w:lineRule="auto"/>
            <w:jc w:val="center"/>
            <w:rPr>
              <w:rFonts w:ascii="Times New Roman" w:eastAsia="標楷體" w:hAnsi="Times New Roman" w:cs="Times New Roman"/>
              <w:b/>
              <w:bCs/>
              <w:color w:val="000000" w:themeColor="text1"/>
            </w:rPr>
          </w:pPr>
          <w:r w:rsidRPr="00AA4168">
            <w:rPr>
              <w:rFonts w:ascii="Times New Roman" w:eastAsia="標楷體" w:hAnsi="Times New Roman" w:cs="Times New Roman"/>
              <w:b/>
              <w:bCs/>
              <w:color w:val="000000" w:themeColor="text1"/>
              <w:lang w:val="zh-TW"/>
            </w:rPr>
            <w:t>目錄</w:t>
          </w:r>
        </w:p>
        <w:p w14:paraId="79CAB5E3" w14:textId="20988DD0" w:rsidR="00AA4168" w:rsidRPr="00AA4168" w:rsidRDefault="005D3877">
          <w:pPr>
            <w:pStyle w:val="11"/>
            <w:rPr>
              <w:rFonts w:ascii="Times New Roman" w:hAnsi="Times New Roman" w:cs="Times New Roman"/>
              <w:b w:val="0"/>
              <w:bCs w:val="0"/>
              <w:caps w:val="0"/>
              <w:noProof/>
              <w:kern w:val="2"/>
              <w:sz w:val="24"/>
              <w:szCs w:val="24"/>
            </w:rPr>
          </w:pPr>
          <w:r w:rsidRPr="00AA4168">
            <w:rPr>
              <w:rFonts w:ascii="Times New Roman" w:hAnsi="Times New Roman" w:cs="Times New Roman"/>
              <w:b w:val="0"/>
              <w:bCs w:val="0"/>
              <w:sz w:val="24"/>
              <w:szCs w:val="24"/>
            </w:rPr>
            <w:fldChar w:fldCharType="begin"/>
          </w:r>
          <w:r w:rsidRPr="00AA4168">
            <w:rPr>
              <w:rFonts w:ascii="Times New Roman" w:hAnsi="Times New Roman" w:cs="Times New Roman"/>
              <w:b w:val="0"/>
              <w:bCs w:val="0"/>
              <w:sz w:val="24"/>
              <w:szCs w:val="24"/>
            </w:rPr>
            <w:instrText xml:space="preserve"> TOC \o "1-3" \h \z \u </w:instrText>
          </w:r>
          <w:r w:rsidRPr="00AA4168">
            <w:rPr>
              <w:rFonts w:ascii="Times New Roman" w:hAnsi="Times New Roman" w:cs="Times New Roman"/>
              <w:b w:val="0"/>
              <w:bCs w:val="0"/>
              <w:sz w:val="24"/>
              <w:szCs w:val="24"/>
            </w:rPr>
            <w:fldChar w:fldCharType="separate"/>
          </w:r>
          <w:hyperlink w:anchor="_Toc183425931" w:history="1">
            <w:r w:rsidR="00AA4168" w:rsidRPr="00AA4168">
              <w:rPr>
                <w:rStyle w:val="ab"/>
                <w:rFonts w:ascii="Times New Roman" w:hAnsi="Times New Roman" w:cs="Times New Roman"/>
                <w:noProof/>
                <w:sz w:val="24"/>
                <w:szCs w:val="24"/>
              </w:rPr>
              <w:t>摘要</w:t>
            </w:r>
            <w:r w:rsidR="00AA4168" w:rsidRPr="00AA4168">
              <w:rPr>
                <w:rFonts w:ascii="Times New Roman" w:hAnsi="Times New Roman" w:cs="Times New Roman"/>
                <w:noProof/>
                <w:webHidden/>
                <w:sz w:val="24"/>
                <w:szCs w:val="24"/>
              </w:rPr>
              <w:tab/>
            </w:r>
            <w:r w:rsidR="00AA4168" w:rsidRPr="00AA4168">
              <w:rPr>
                <w:rFonts w:ascii="Times New Roman" w:hAnsi="Times New Roman" w:cs="Times New Roman"/>
                <w:noProof/>
                <w:webHidden/>
                <w:sz w:val="24"/>
                <w:szCs w:val="24"/>
              </w:rPr>
              <w:fldChar w:fldCharType="begin"/>
            </w:r>
            <w:r w:rsidR="00AA4168" w:rsidRPr="00AA4168">
              <w:rPr>
                <w:rFonts w:ascii="Times New Roman" w:hAnsi="Times New Roman" w:cs="Times New Roman"/>
                <w:noProof/>
                <w:webHidden/>
                <w:sz w:val="24"/>
                <w:szCs w:val="24"/>
              </w:rPr>
              <w:instrText xml:space="preserve"> PAGEREF _Toc183425931 \h </w:instrText>
            </w:r>
            <w:r w:rsidR="00AA4168" w:rsidRPr="00AA4168">
              <w:rPr>
                <w:rFonts w:ascii="Times New Roman" w:hAnsi="Times New Roman" w:cs="Times New Roman"/>
                <w:noProof/>
                <w:webHidden/>
                <w:sz w:val="24"/>
                <w:szCs w:val="24"/>
              </w:rPr>
            </w:r>
            <w:r w:rsidR="00AA4168" w:rsidRPr="00AA4168">
              <w:rPr>
                <w:rFonts w:ascii="Times New Roman" w:hAnsi="Times New Roman" w:cs="Times New Roman"/>
                <w:noProof/>
                <w:webHidden/>
                <w:sz w:val="24"/>
                <w:szCs w:val="24"/>
              </w:rPr>
              <w:fldChar w:fldCharType="separate"/>
            </w:r>
            <w:r w:rsidR="00AA4168" w:rsidRPr="00AA4168">
              <w:rPr>
                <w:rFonts w:ascii="Times New Roman" w:hAnsi="Times New Roman" w:cs="Times New Roman"/>
                <w:noProof/>
                <w:webHidden/>
                <w:sz w:val="24"/>
                <w:szCs w:val="24"/>
              </w:rPr>
              <w:t>1</w:t>
            </w:r>
            <w:r w:rsidR="00AA4168" w:rsidRPr="00AA4168">
              <w:rPr>
                <w:rFonts w:ascii="Times New Roman" w:hAnsi="Times New Roman" w:cs="Times New Roman"/>
                <w:noProof/>
                <w:webHidden/>
                <w:sz w:val="24"/>
                <w:szCs w:val="24"/>
              </w:rPr>
              <w:fldChar w:fldCharType="end"/>
            </w:r>
          </w:hyperlink>
        </w:p>
        <w:p w14:paraId="70B0B495" w14:textId="663AA796" w:rsidR="00AA4168" w:rsidRPr="00AA4168" w:rsidRDefault="00AA4168">
          <w:pPr>
            <w:pStyle w:val="11"/>
            <w:rPr>
              <w:rFonts w:ascii="Times New Roman" w:hAnsi="Times New Roman" w:cs="Times New Roman"/>
              <w:b w:val="0"/>
              <w:bCs w:val="0"/>
              <w:caps w:val="0"/>
              <w:noProof/>
              <w:kern w:val="2"/>
              <w:sz w:val="24"/>
              <w:szCs w:val="24"/>
            </w:rPr>
          </w:pPr>
          <w:hyperlink w:anchor="_Toc183425932" w:history="1">
            <w:r w:rsidRPr="00AA4168">
              <w:rPr>
                <w:rStyle w:val="ab"/>
                <w:rFonts w:ascii="Times New Roman" w:hAnsi="Times New Roman" w:cs="Times New Roman"/>
                <w:noProof/>
                <w:sz w:val="24"/>
                <w:szCs w:val="24"/>
              </w:rPr>
              <w:t>ABSTRACT</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_Toc183425932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w:t>
            </w:r>
            <w:r w:rsidRPr="00AA4168">
              <w:rPr>
                <w:rFonts w:ascii="Times New Roman" w:hAnsi="Times New Roman" w:cs="Times New Roman"/>
                <w:noProof/>
                <w:webHidden/>
                <w:sz w:val="24"/>
                <w:szCs w:val="24"/>
              </w:rPr>
              <w:fldChar w:fldCharType="end"/>
            </w:r>
          </w:hyperlink>
        </w:p>
        <w:p w14:paraId="460CA05B" w14:textId="18B66DA1"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33" w:history="1">
            <w:r w:rsidRPr="00AA4168">
              <w:rPr>
                <w:rStyle w:val="ab"/>
                <w:rFonts w:ascii="Times New Roman" w:hAnsi="Times New Roman" w:cs="Times New Roman"/>
                <w:noProof/>
                <w:sz w:val="24"/>
                <w:szCs w:val="24"/>
              </w:rPr>
              <w:t>壹、</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研究動機與目的</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_Toc183425933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9</w:t>
            </w:r>
            <w:r w:rsidRPr="00AA4168">
              <w:rPr>
                <w:rFonts w:ascii="Times New Roman" w:hAnsi="Times New Roman" w:cs="Times New Roman"/>
                <w:noProof/>
                <w:webHidden/>
                <w:sz w:val="24"/>
                <w:szCs w:val="24"/>
              </w:rPr>
              <w:fldChar w:fldCharType="end"/>
            </w:r>
          </w:hyperlink>
        </w:p>
        <w:p w14:paraId="6D709002" w14:textId="3F2189AC"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34" w:history="1">
            <w:r w:rsidRPr="00AA4168">
              <w:rPr>
                <w:rStyle w:val="ab"/>
                <w:rFonts w:ascii="Times New Roman" w:hAnsi="Times New Roman" w:cs="Times New Roman"/>
                <w:noProof/>
                <w:sz w:val="24"/>
                <w:szCs w:val="24"/>
              </w:rPr>
              <w:t>貳、</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文獻探討</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_Toc183425934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10</w:t>
            </w:r>
            <w:r w:rsidRPr="00AA4168">
              <w:rPr>
                <w:rFonts w:ascii="Times New Roman" w:hAnsi="Times New Roman" w:cs="Times New Roman"/>
                <w:noProof/>
                <w:webHidden/>
                <w:sz w:val="24"/>
                <w:szCs w:val="24"/>
              </w:rPr>
              <w:fldChar w:fldCharType="end"/>
            </w:r>
          </w:hyperlink>
        </w:p>
        <w:p w14:paraId="12518B79" w14:textId="5963BE76"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35" w:history="1">
            <w:r w:rsidRPr="00AA4168">
              <w:rPr>
                <w:rStyle w:val="ab"/>
                <w:rFonts w:ascii="Times New Roman" w:hAnsi="Times New Roman" w:cs="Times New Roman"/>
                <w:noProof/>
                <w:sz w:val="24"/>
                <w:szCs w:val="24"/>
              </w:rPr>
              <w:t xml:space="preserve">2.1 </w:t>
            </w:r>
            <w:r w:rsidRPr="00AA4168">
              <w:rPr>
                <w:rStyle w:val="ab"/>
                <w:rFonts w:ascii="Times New Roman" w:hAnsi="Times New Roman" w:cs="Times New Roman"/>
                <w:noProof/>
                <w:sz w:val="24"/>
                <w:szCs w:val="24"/>
              </w:rPr>
              <w:t>情緒表達壓抑</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_Toc183425935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10</w:t>
            </w:r>
            <w:r w:rsidRPr="00AA4168">
              <w:rPr>
                <w:rFonts w:ascii="Times New Roman" w:hAnsi="Times New Roman" w:cs="Times New Roman"/>
                <w:noProof/>
                <w:webHidden/>
                <w:sz w:val="24"/>
                <w:szCs w:val="24"/>
              </w:rPr>
              <w:fldChar w:fldCharType="end"/>
            </w:r>
          </w:hyperlink>
        </w:p>
        <w:p w14:paraId="5D60666A" w14:textId="3F57731B"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36" w:history="1">
            <w:r w:rsidRPr="00AA4168">
              <w:rPr>
                <w:rStyle w:val="ab"/>
                <w:rFonts w:ascii="Times New Roman" w:hAnsi="Times New Roman" w:cs="Times New Roman"/>
                <w:b/>
                <w:bCs/>
                <w:noProof/>
                <w:sz w:val="24"/>
                <w:szCs w:val="24"/>
              </w:rPr>
              <w:t xml:space="preserve">2.2 </w:t>
            </w:r>
            <w:r w:rsidRPr="00AA4168">
              <w:rPr>
                <w:rStyle w:val="ab"/>
                <w:rFonts w:ascii="Times New Roman" w:hAnsi="Times New Roman" w:cs="Times New Roman"/>
                <w:b/>
                <w:bCs/>
                <w:noProof/>
                <w:sz w:val="24"/>
                <w:szCs w:val="24"/>
              </w:rPr>
              <w:t>文字情緒分析</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_Toc183425936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10</w:t>
            </w:r>
            <w:r w:rsidRPr="00AA4168">
              <w:rPr>
                <w:rFonts w:ascii="Times New Roman" w:hAnsi="Times New Roman" w:cs="Times New Roman"/>
                <w:noProof/>
                <w:webHidden/>
                <w:sz w:val="24"/>
                <w:szCs w:val="24"/>
              </w:rPr>
              <w:fldChar w:fldCharType="end"/>
            </w:r>
          </w:hyperlink>
        </w:p>
        <w:p w14:paraId="5645D8F5" w14:textId="328FF38C"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37" w:history="1">
            <w:r w:rsidRPr="00AA4168">
              <w:rPr>
                <w:rStyle w:val="ab"/>
                <w:rFonts w:ascii="Times New Roman" w:hAnsi="Times New Roman" w:cs="Times New Roman"/>
                <w:noProof/>
                <w:sz w:val="24"/>
                <w:szCs w:val="24"/>
              </w:rPr>
              <w:t>參、</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使用工具與相關技術</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_Toc183425937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12</w:t>
            </w:r>
            <w:r w:rsidRPr="00AA4168">
              <w:rPr>
                <w:rFonts w:ascii="Times New Roman" w:hAnsi="Times New Roman" w:cs="Times New Roman"/>
                <w:noProof/>
                <w:webHidden/>
                <w:sz w:val="24"/>
                <w:szCs w:val="24"/>
              </w:rPr>
              <w:fldChar w:fldCharType="end"/>
            </w:r>
          </w:hyperlink>
        </w:p>
        <w:p w14:paraId="50A110C9" w14:textId="41FD4A13"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38" w:history="1">
            <w:r w:rsidRPr="00AA4168">
              <w:rPr>
                <w:rStyle w:val="ab"/>
                <w:rFonts w:ascii="Times New Roman" w:hAnsi="Times New Roman" w:cs="Times New Roman"/>
                <w:noProof/>
                <w:sz w:val="24"/>
                <w:szCs w:val="24"/>
              </w:rPr>
              <w:t xml:space="preserve">3.1 Simple Transformers BERT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_Toc183425938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12</w:t>
            </w:r>
            <w:r w:rsidRPr="00AA4168">
              <w:rPr>
                <w:rFonts w:ascii="Times New Roman" w:hAnsi="Times New Roman" w:cs="Times New Roman"/>
                <w:noProof/>
                <w:webHidden/>
                <w:sz w:val="24"/>
                <w:szCs w:val="24"/>
              </w:rPr>
              <w:fldChar w:fldCharType="end"/>
            </w:r>
          </w:hyperlink>
        </w:p>
        <w:p w14:paraId="4E0DCA6E" w14:textId="173A3011"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39" w:history="1">
            <w:r w:rsidRPr="00AA4168">
              <w:rPr>
                <w:rStyle w:val="ab"/>
                <w:rFonts w:ascii="Times New Roman" w:hAnsi="Times New Roman" w:cs="Times New Roman"/>
                <w:noProof/>
                <w:sz w:val="24"/>
                <w:szCs w:val="24"/>
              </w:rPr>
              <w:t xml:space="preserve">3.2 TaiwanLLM / </w:t>
            </w:r>
            <w:r w:rsidRPr="00AA4168">
              <w:rPr>
                <w:rStyle w:val="ab"/>
                <w:rFonts w:ascii="Times New Roman" w:hAnsi="Times New Roman" w:cs="Times New Roman"/>
                <w:noProof/>
                <w:sz w:val="24"/>
                <w:szCs w:val="24"/>
              </w:rPr>
              <w:t>聊天機器人</w:t>
            </w:r>
            <w:r w:rsidRPr="00AA4168">
              <w:rPr>
                <w:rStyle w:val="ab"/>
                <w:rFonts w:ascii="Times New Roman" w:hAnsi="Times New Roman" w:cs="Times New Roman"/>
                <w:noProof/>
                <w:sz w:val="24"/>
                <w:szCs w:val="24"/>
              </w:rPr>
              <w:t xml:space="preserve">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_Toc183425939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13</w:t>
            </w:r>
            <w:r w:rsidRPr="00AA4168">
              <w:rPr>
                <w:rFonts w:ascii="Times New Roman" w:hAnsi="Times New Roman" w:cs="Times New Roman"/>
                <w:noProof/>
                <w:webHidden/>
                <w:sz w:val="24"/>
                <w:szCs w:val="24"/>
              </w:rPr>
              <w:fldChar w:fldCharType="end"/>
            </w:r>
          </w:hyperlink>
        </w:p>
        <w:p w14:paraId="021BCEE2" w14:textId="02CC1767"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0" w:history="1">
            <w:r w:rsidRPr="00AA4168">
              <w:rPr>
                <w:rStyle w:val="ab"/>
                <w:rFonts w:ascii="Times New Roman" w:hAnsi="Times New Roman" w:cs="Times New Roman"/>
                <w:noProof/>
                <w:sz w:val="24"/>
                <w:szCs w:val="24"/>
              </w:rPr>
              <w:t xml:space="preserve">3.3 Figma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_Toc183425940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14</w:t>
            </w:r>
            <w:r w:rsidRPr="00AA4168">
              <w:rPr>
                <w:rFonts w:ascii="Times New Roman" w:hAnsi="Times New Roman" w:cs="Times New Roman"/>
                <w:noProof/>
                <w:webHidden/>
                <w:sz w:val="24"/>
                <w:szCs w:val="24"/>
              </w:rPr>
              <w:fldChar w:fldCharType="end"/>
            </w:r>
          </w:hyperlink>
        </w:p>
        <w:p w14:paraId="7FDC5D4F" w14:textId="5213C529"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1" w:history="1">
            <w:r w:rsidRPr="00AA4168">
              <w:rPr>
                <w:rStyle w:val="ab"/>
                <w:rFonts w:ascii="Times New Roman" w:hAnsi="Times New Roman" w:cs="Times New Roman"/>
                <w:noProof/>
                <w:sz w:val="24"/>
                <w:szCs w:val="24"/>
              </w:rPr>
              <w:t xml:space="preserve">3.4 MediBang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_Toc183425941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15</w:t>
            </w:r>
            <w:r w:rsidRPr="00AA4168">
              <w:rPr>
                <w:rFonts w:ascii="Times New Roman" w:hAnsi="Times New Roman" w:cs="Times New Roman"/>
                <w:noProof/>
                <w:webHidden/>
                <w:sz w:val="24"/>
                <w:szCs w:val="24"/>
              </w:rPr>
              <w:fldChar w:fldCharType="end"/>
            </w:r>
          </w:hyperlink>
        </w:p>
        <w:p w14:paraId="43F49C28" w14:textId="3F724F6B"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2" w:history="1">
            <w:r w:rsidRPr="00AA4168">
              <w:rPr>
                <w:rStyle w:val="ab"/>
                <w:rFonts w:ascii="Times New Roman" w:hAnsi="Times New Roman" w:cs="Times New Roman"/>
                <w:noProof/>
                <w:sz w:val="24"/>
                <w:szCs w:val="24"/>
              </w:rPr>
              <w:t xml:space="preserve">3.5 Flutter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_Toc183425942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15</w:t>
            </w:r>
            <w:r w:rsidRPr="00AA4168">
              <w:rPr>
                <w:rFonts w:ascii="Times New Roman" w:hAnsi="Times New Roman" w:cs="Times New Roman"/>
                <w:noProof/>
                <w:webHidden/>
                <w:sz w:val="24"/>
                <w:szCs w:val="24"/>
              </w:rPr>
              <w:fldChar w:fldCharType="end"/>
            </w:r>
          </w:hyperlink>
        </w:p>
        <w:p w14:paraId="1A179010" w14:textId="189A4865"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3" w:history="1">
            <w:r w:rsidRPr="00AA4168">
              <w:rPr>
                <w:rStyle w:val="ab"/>
                <w:rFonts w:ascii="Times New Roman" w:hAnsi="Times New Roman" w:cs="Times New Roman"/>
                <w:noProof/>
                <w:sz w:val="24"/>
                <w:szCs w:val="24"/>
              </w:rPr>
              <w:t xml:space="preserve">3.6 Firebase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_Toc183425943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16</w:t>
            </w:r>
            <w:r w:rsidRPr="00AA4168">
              <w:rPr>
                <w:rFonts w:ascii="Times New Roman" w:hAnsi="Times New Roman" w:cs="Times New Roman"/>
                <w:noProof/>
                <w:webHidden/>
                <w:sz w:val="24"/>
                <w:szCs w:val="24"/>
              </w:rPr>
              <w:fldChar w:fldCharType="end"/>
            </w:r>
          </w:hyperlink>
        </w:p>
        <w:p w14:paraId="14FE6E03" w14:textId="3899E3F8"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4" w:history="1">
            <w:r w:rsidRPr="00AA4168">
              <w:rPr>
                <w:rStyle w:val="ab"/>
                <w:rFonts w:ascii="Times New Roman" w:hAnsi="Times New Roman" w:cs="Times New Roman"/>
                <w:noProof/>
                <w:sz w:val="24"/>
                <w:szCs w:val="24"/>
              </w:rPr>
              <w:t xml:space="preserve">3.7 MySQL </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_Toc183425944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17</w:t>
            </w:r>
            <w:r w:rsidRPr="00AA4168">
              <w:rPr>
                <w:rFonts w:ascii="Times New Roman" w:hAnsi="Times New Roman" w:cs="Times New Roman"/>
                <w:noProof/>
                <w:webHidden/>
                <w:sz w:val="24"/>
                <w:szCs w:val="24"/>
              </w:rPr>
              <w:fldChar w:fldCharType="end"/>
            </w:r>
          </w:hyperlink>
        </w:p>
        <w:p w14:paraId="7FCF2567" w14:textId="22B075FF"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5" w:history="1">
            <w:r w:rsidRPr="00AA4168">
              <w:rPr>
                <w:rStyle w:val="ab"/>
                <w:rFonts w:ascii="Times New Roman" w:hAnsi="Times New Roman" w:cs="Times New Roman"/>
                <w:noProof/>
                <w:sz w:val="24"/>
                <w:szCs w:val="24"/>
              </w:rPr>
              <w:t>3.8 Nginx</w:t>
            </w:r>
            <w:r w:rsidRPr="00AA4168">
              <w:rPr>
                <w:rStyle w:val="ab"/>
                <w:rFonts w:ascii="Times New Roman" w:hAnsi="Times New Roman" w:cs="Times New Roman"/>
                <w:noProof/>
                <w:sz w:val="24"/>
                <w:szCs w:val="24"/>
              </w:rPr>
              <w:t>介紹</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_Toc183425945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18</w:t>
            </w:r>
            <w:r w:rsidRPr="00AA4168">
              <w:rPr>
                <w:rFonts w:ascii="Times New Roman" w:hAnsi="Times New Roman" w:cs="Times New Roman"/>
                <w:noProof/>
                <w:webHidden/>
                <w:sz w:val="24"/>
                <w:szCs w:val="24"/>
              </w:rPr>
              <w:fldChar w:fldCharType="end"/>
            </w:r>
          </w:hyperlink>
        </w:p>
        <w:p w14:paraId="48DAE916" w14:textId="581A3845"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46" w:history="1">
            <w:r w:rsidRPr="00AA4168">
              <w:rPr>
                <w:rStyle w:val="ab"/>
                <w:rFonts w:ascii="Times New Roman" w:hAnsi="Times New Roman" w:cs="Times New Roman"/>
                <w:noProof/>
                <w:sz w:val="24"/>
                <w:szCs w:val="24"/>
              </w:rPr>
              <w:t>肆、</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研究過程</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_Toc183425946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19</w:t>
            </w:r>
            <w:r w:rsidRPr="00AA4168">
              <w:rPr>
                <w:rFonts w:ascii="Times New Roman" w:hAnsi="Times New Roman" w:cs="Times New Roman"/>
                <w:noProof/>
                <w:webHidden/>
                <w:sz w:val="24"/>
                <w:szCs w:val="24"/>
              </w:rPr>
              <w:fldChar w:fldCharType="end"/>
            </w:r>
          </w:hyperlink>
        </w:p>
        <w:p w14:paraId="112CD6D3" w14:textId="441E0D7F"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7" w:history="1">
            <w:r w:rsidRPr="00AA4168">
              <w:rPr>
                <w:rStyle w:val="ab"/>
                <w:rFonts w:ascii="Times New Roman" w:hAnsi="Times New Roman" w:cs="Times New Roman"/>
                <w:noProof/>
                <w:sz w:val="24"/>
                <w:szCs w:val="24"/>
              </w:rPr>
              <w:t>4.1 simpletransformers BERT</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_Toc183425947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20</w:t>
            </w:r>
            <w:r w:rsidRPr="00AA4168">
              <w:rPr>
                <w:rFonts w:ascii="Times New Roman" w:hAnsi="Times New Roman" w:cs="Times New Roman"/>
                <w:noProof/>
                <w:webHidden/>
                <w:sz w:val="24"/>
                <w:szCs w:val="24"/>
              </w:rPr>
              <w:fldChar w:fldCharType="end"/>
            </w:r>
          </w:hyperlink>
        </w:p>
        <w:p w14:paraId="003A0A5D" w14:textId="3E37CD01"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8" w:history="1">
            <w:r w:rsidRPr="00AA4168">
              <w:rPr>
                <w:rStyle w:val="ab"/>
                <w:rFonts w:ascii="Times New Roman" w:hAnsi="Times New Roman" w:cs="Times New Roman"/>
                <w:noProof/>
                <w:sz w:val="24"/>
                <w:szCs w:val="24"/>
              </w:rPr>
              <w:t>4.2 TaiwanLLM</w:t>
            </w:r>
            <w:r w:rsidRPr="00AA4168">
              <w:rPr>
                <w:rStyle w:val="ab"/>
                <w:rFonts w:ascii="Times New Roman" w:hAnsi="Times New Roman" w:cs="Times New Roman"/>
                <w:noProof/>
                <w:sz w:val="24"/>
                <w:szCs w:val="24"/>
              </w:rPr>
              <w:t>聊天機器人</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_Toc183425948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26</w:t>
            </w:r>
            <w:r w:rsidRPr="00AA4168">
              <w:rPr>
                <w:rFonts w:ascii="Times New Roman" w:hAnsi="Times New Roman" w:cs="Times New Roman"/>
                <w:noProof/>
                <w:webHidden/>
                <w:sz w:val="24"/>
                <w:szCs w:val="24"/>
              </w:rPr>
              <w:fldChar w:fldCharType="end"/>
            </w:r>
          </w:hyperlink>
        </w:p>
        <w:p w14:paraId="4DAC3D9E" w14:textId="326FD55C"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49" w:history="1">
            <w:r w:rsidRPr="00AA4168">
              <w:rPr>
                <w:rStyle w:val="ab"/>
                <w:rFonts w:ascii="Times New Roman" w:hAnsi="Times New Roman" w:cs="Times New Roman"/>
                <w:noProof/>
                <w:sz w:val="24"/>
                <w:szCs w:val="24"/>
              </w:rPr>
              <w:t xml:space="preserve">4.3 </w:t>
            </w:r>
            <w:r w:rsidRPr="00AA4168">
              <w:rPr>
                <w:rStyle w:val="ab"/>
                <w:rFonts w:ascii="Times New Roman" w:hAnsi="Times New Roman" w:cs="Times New Roman"/>
                <w:noProof/>
                <w:sz w:val="24"/>
                <w:szCs w:val="24"/>
              </w:rPr>
              <w:t>系統架構</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_Toc183425949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31</w:t>
            </w:r>
            <w:r w:rsidRPr="00AA4168">
              <w:rPr>
                <w:rFonts w:ascii="Times New Roman" w:hAnsi="Times New Roman" w:cs="Times New Roman"/>
                <w:noProof/>
                <w:webHidden/>
                <w:sz w:val="24"/>
                <w:szCs w:val="24"/>
              </w:rPr>
              <w:fldChar w:fldCharType="end"/>
            </w:r>
          </w:hyperlink>
        </w:p>
        <w:p w14:paraId="63C4BA34" w14:textId="5F3B17F1"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0" w:history="1">
            <w:r w:rsidRPr="00AA4168">
              <w:rPr>
                <w:rStyle w:val="ab"/>
                <w:rFonts w:ascii="Times New Roman" w:hAnsi="Times New Roman" w:cs="Times New Roman"/>
                <w:b/>
                <w:noProof/>
                <w:sz w:val="24"/>
                <w:szCs w:val="24"/>
              </w:rPr>
              <w:t>4.3.1 use case</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_Toc183425950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31</w:t>
            </w:r>
            <w:r w:rsidRPr="00AA4168">
              <w:rPr>
                <w:rFonts w:ascii="Times New Roman" w:hAnsi="Times New Roman" w:cs="Times New Roman"/>
                <w:noProof/>
                <w:webHidden/>
                <w:sz w:val="24"/>
                <w:szCs w:val="24"/>
              </w:rPr>
              <w:fldChar w:fldCharType="end"/>
            </w:r>
          </w:hyperlink>
        </w:p>
        <w:p w14:paraId="0D284305" w14:textId="2B52E403"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1" w:history="1">
            <w:r w:rsidRPr="00AA4168">
              <w:rPr>
                <w:rStyle w:val="ab"/>
                <w:rFonts w:ascii="Times New Roman" w:hAnsi="Times New Roman" w:cs="Times New Roman"/>
                <w:b/>
                <w:noProof/>
                <w:sz w:val="24"/>
                <w:szCs w:val="24"/>
              </w:rPr>
              <w:t xml:space="preserve">4.3.2 </w:t>
            </w:r>
            <w:r w:rsidRPr="00AA4168">
              <w:rPr>
                <w:rStyle w:val="ab"/>
                <w:rFonts w:ascii="Times New Roman" w:hAnsi="Times New Roman" w:cs="Times New Roman"/>
                <w:b/>
                <w:noProof/>
                <w:sz w:val="24"/>
                <w:szCs w:val="24"/>
              </w:rPr>
              <w:t>系統架構圖</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_Toc183425951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32</w:t>
            </w:r>
            <w:r w:rsidRPr="00AA4168">
              <w:rPr>
                <w:rFonts w:ascii="Times New Roman" w:hAnsi="Times New Roman" w:cs="Times New Roman"/>
                <w:noProof/>
                <w:webHidden/>
                <w:sz w:val="24"/>
                <w:szCs w:val="24"/>
              </w:rPr>
              <w:fldChar w:fldCharType="end"/>
            </w:r>
          </w:hyperlink>
        </w:p>
        <w:p w14:paraId="5C9FE065" w14:textId="3D5A4BFF"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2" w:history="1">
            <w:r w:rsidRPr="00AA4168">
              <w:rPr>
                <w:rStyle w:val="ab"/>
                <w:rFonts w:ascii="Times New Roman" w:hAnsi="Times New Roman" w:cs="Times New Roman"/>
                <w:b/>
                <w:noProof/>
                <w:sz w:val="24"/>
                <w:szCs w:val="24"/>
              </w:rPr>
              <w:t xml:space="preserve">4.3.3 </w:t>
            </w:r>
            <w:r w:rsidRPr="00AA4168">
              <w:rPr>
                <w:rStyle w:val="ab"/>
                <w:rFonts w:ascii="Times New Roman" w:hAnsi="Times New Roman" w:cs="Times New Roman"/>
                <w:b/>
                <w:noProof/>
                <w:sz w:val="24"/>
                <w:szCs w:val="24"/>
              </w:rPr>
              <w:t>資料庫設計</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_Toc183425952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33</w:t>
            </w:r>
            <w:r w:rsidRPr="00AA4168">
              <w:rPr>
                <w:rFonts w:ascii="Times New Roman" w:hAnsi="Times New Roman" w:cs="Times New Roman"/>
                <w:noProof/>
                <w:webHidden/>
                <w:sz w:val="24"/>
                <w:szCs w:val="24"/>
              </w:rPr>
              <w:fldChar w:fldCharType="end"/>
            </w:r>
          </w:hyperlink>
        </w:p>
        <w:p w14:paraId="7C706AC3" w14:textId="2E0073EC"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3" w:history="1">
            <w:r w:rsidRPr="00AA4168">
              <w:rPr>
                <w:rStyle w:val="ab"/>
                <w:rFonts w:ascii="Times New Roman" w:hAnsi="Times New Roman" w:cs="Times New Roman"/>
                <w:b/>
                <w:noProof/>
                <w:sz w:val="24"/>
                <w:szCs w:val="24"/>
              </w:rPr>
              <w:t>4.3.4 APP</w:t>
            </w:r>
            <w:r w:rsidRPr="00AA4168">
              <w:rPr>
                <w:rStyle w:val="ab"/>
                <w:rFonts w:ascii="Times New Roman" w:hAnsi="Times New Roman" w:cs="Times New Roman"/>
                <w:b/>
                <w:noProof/>
                <w:sz w:val="24"/>
                <w:szCs w:val="24"/>
              </w:rPr>
              <w:t>架構</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_Toc183425953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36</w:t>
            </w:r>
            <w:r w:rsidRPr="00AA4168">
              <w:rPr>
                <w:rFonts w:ascii="Times New Roman" w:hAnsi="Times New Roman" w:cs="Times New Roman"/>
                <w:noProof/>
                <w:webHidden/>
                <w:sz w:val="24"/>
                <w:szCs w:val="24"/>
              </w:rPr>
              <w:fldChar w:fldCharType="end"/>
            </w:r>
          </w:hyperlink>
        </w:p>
        <w:p w14:paraId="7FBCC681" w14:textId="0F83E006"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4" w:history="1">
            <w:r w:rsidRPr="00AA4168">
              <w:rPr>
                <w:rStyle w:val="ab"/>
                <w:rFonts w:ascii="Times New Roman" w:hAnsi="Times New Roman" w:cs="Times New Roman"/>
                <w:b/>
                <w:noProof/>
                <w:sz w:val="24"/>
                <w:szCs w:val="24"/>
              </w:rPr>
              <w:t xml:space="preserve">4.3.6 </w:t>
            </w:r>
            <w:r w:rsidRPr="00AA4168">
              <w:rPr>
                <w:rStyle w:val="ab"/>
                <w:rFonts w:ascii="Times New Roman" w:hAnsi="Times New Roman" w:cs="Times New Roman"/>
                <w:b/>
                <w:noProof/>
                <w:sz w:val="24"/>
                <w:szCs w:val="24"/>
              </w:rPr>
              <w:t>使用者介面</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_Toc183425954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37</w:t>
            </w:r>
            <w:r w:rsidRPr="00AA4168">
              <w:rPr>
                <w:rFonts w:ascii="Times New Roman" w:hAnsi="Times New Roman" w:cs="Times New Roman"/>
                <w:noProof/>
                <w:webHidden/>
                <w:sz w:val="24"/>
                <w:szCs w:val="24"/>
              </w:rPr>
              <w:fldChar w:fldCharType="end"/>
            </w:r>
          </w:hyperlink>
        </w:p>
        <w:p w14:paraId="081832E3" w14:textId="0EFBEDB4" w:rsidR="00AA4168" w:rsidRPr="00AA4168" w:rsidRDefault="00AA4168">
          <w:pPr>
            <w:pStyle w:val="21"/>
            <w:tabs>
              <w:tab w:val="right" w:leader="dot" w:pos="8777"/>
            </w:tabs>
            <w:rPr>
              <w:rFonts w:ascii="Times New Roman" w:hAnsi="Times New Roman" w:cs="Times New Roman"/>
              <w:smallCaps w:val="0"/>
              <w:noProof/>
              <w:kern w:val="2"/>
              <w:sz w:val="24"/>
              <w:szCs w:val="24"/>
            </w:rPr>
          </w:pPr>
          <w:hyperlink w:anchor="_Toc183425955" w:history="1">
            <w:r w:rsidRPr="00AA4168">
              <w:rPr>
                <w:rStyle w:val="ab"/>
                <w:rFonts w:ascii="Times New Roman" w:hAnsi="Times New Roman" w:cs="Times New Roman"/>
                <w:noProof/>
                <w:sz w:val="24"/>
                <w:szCs w:val="24"/>
              </w:rPr>
              <w:t xml:space="preserve">4.4 </w:t>
            </w:r>
            <w:r w:rsidRPr="00AA4168">
              <w:rPr>
                <w:rStyle w:val="ab"/>
                <w:rFonts w:ascii="Times New Roman" w:hAnsi="Times New Roman" w:cs="Times New Roman"/>
                <w:noProof/>
                <w:sz w:val="24"/>
                <w:szCs w:val="24"/>
              </w:rPr>
              <w:t>商業模式</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_Toc183425955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52</w:t>
            </w:r>
            <w:r w:rsidRPr="00AA4168">
              <w:rPr>
                <w:rFonts w:ascii="Times New Roman" w:hAnsi="Times New Roman" w:cs="Times New Roman"/>
                <w:noProof/>
                <w:webHidden/>
                <w:sz w:val="24"/>
                <w:szCs w:val="24"/>
              </w:rPr>
              <w:fldChar w:fldCharType="end"/>
            </w:r>
          </w:hyperlink>
        </w:p>
        <w:p w14:paraId="2364D0DC" w14:textId="51C7ADBC" w:rsidR="00AA4168" w:rsidRPr="00AA4168" w:rsidRDefault="00AA4168">
          <w:pPr>
            <w:pStyle w:val="31"/>
            <w:tabs>
              <w:tab w:val="right" w:leader="dot" w:pos="8777"/>
            </w:tabs>
            <w:rPr>
              <w:rFonts w:ascii="Times New Roman" w:hAnsi="Times New Roman" w:cs="Times New Roman"/>
              <w:i w:val="0"/>
              <w:iCs w:val="0"/>
              <w:noProof/>
              <w:kern w:val="2"/>
              <w:sz w:val="24"/>
              <w:szCs w:val="24"/>
            </w:rPr>
          </w:pPr>
          <w:hyperlink w:anchor="_Toc183425956" w:history="1">
            <w:r w:rsidRPr="00AA4168">
              <w:rPr>
                <w:rStyle w:val="ab"/>
                <w:rFonts w:ascii="Times New Roman" w:hAnsi="Times New Roman" w:cs="Times New Roman"/>
                <w:b/>
                <w:noProof/>
                <w:sz w:val="24"/>
                <w:szCs w:val="24"/>
              </w:rPr>
              <w:t xml:space="preserve">4.4.1 </w:t>
            </w:r>
            <w:r w:rsidRPr="00AA4168">
              <w:rPr>
                <w:rStyle w:val="ab"/>
                <w:rFonts w:ascii="Times New Roman" w:hAnsi="Times New Roman" w:cs="Times New Roman"/>
                <w:b/>
                <w:noProof/>
                <w:sz w:val="24"/>
                <w:szCs w:val="24"/>
              </w:rPr>
              <w:t>商業九宮格</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_Toc183425956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53</w:t>
            </w:r>
            <w:r w:rsidRPr="00AA4168">
              <w:rPr>
                <w:rFonts w:ascii="Times New Roman" w:hAnsi="Times New Roman" w:cs="Times New Roman"/>
                <w:noProof/>
                <w:webHidden/>
                <w:sz w:val="24"/>
                <w:szCs w:val="24"/>
              </w:rPr>
              <w:fldChar w:fldCharType="end"/>
            </w:r>
          </w:hyperlink>
        </w:p>
        <w:p w14:paraId="6DAD49B5" w14:textId="350FB0AB"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57" w:history="1">
            <w:r w:rsidRPr="00AA4168">
              <w:rPr>
                <w:rStyle w:val="ab"/>
                <w:rFonts w:ascii="Times New Roman" w:hAnsi="Times New Roman" w:cs="Times New Roman"/>
                <w:noProof/>
                <w:sz w:val="24"/>
                <w:szCs w:val="24"/>
              </w:rPr>
              <w:t>伍、</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結論與未來目標</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_Toc183425957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55</w:t>
            </w:r>
            <w:r w:rsidRPr="00AA4168">
              <w:rPr>
                <w:rFonts w:ascii="Times New Roman" w:hAnsi="Times New Roman" w:cs="Times New Roman"/>
                <w:noProof/>
                <w:webHidden/>
                <w:sz w:val="24"/>
                <w:szCs w:val="24"/>
              </w:rPr>
              <w:fldChar w:fldCharType="end"/>
            </w:r>
          </w:hyperlink>
        </w:p>
        <w:p w14:paraId="2BF19107" w14:textId="69B39435" w:rsidR="00AA4168" w:rsidRPr="00AA4168" w:rsidRDefault="00AA4168">
          <w:pPr>
            <w:pStyle w:val="11"/>
            <w:tabs>
              <w:tab w:val="left" w:pos="720"/>
            </w:tabs>
            <w:rPr>
              <w:rFonts w:ascii="Times New Roman" w:hAnsi="Times New Roman" w:cs="Times New Roman"/>
              <w:b w:val="0"/>
              <w:bCs w:val="0"/>
              <w:caps w:val="0"/>
              <w:noProof/>
              <w:kern w:val="2"/>
              <w:sz w:val="24"/>
              <w:szCs w:val="24"/>
            </w:rPr>
          </w:pPr>
          <w:hyperlink w:anchor="_Toc183425958" w:history="1">
            <w:r w:rsidRPr="00AA4168">
              <w:rPr>
                <w:rStyle w:val="ab"/>
                <w:rFonts w:ascii="Times New Roman" w:hAnsi="Times New Roman" w:cs="Times New Roman"/>
                <w:noProof/>
                <w:sz w:val="24"/>
                <w:szCs w:val="24"/>
              </w:rPr>
              <w:t>陸、</w:t>
            </w:r>
            <w:r w:rsidRPr="00AA4168">
              <w:rPr>
                <w:rFonts w:ascii="Times New Roman" w:hAnsi="Times New Roman" w:cs="Times New Roman"/>
                <w:b w:val="0"/>
                <w:bCs w:val="0"/>
                <w:caps w:val="0"/>
                <w:noProof/>
                <w:kern w:val="2"/>
                <w:sz w:val="24"/>
                <w:szCs w:val="24"/>
              </w:rPr>
              <w:tab/>
            </w:r>
            <w:r w:rsidRPr="00AA4168">
              <w:rPr>
                <w:rStyle w:val="ab"/>
                <w:rFonts w:ascii="Times New Roman" w:hAnsi="Times New Roman" w:cs="Times New Roman"/>
                <w:noProof/>
                <w:sz w:val="24"/>
                <w:szCs w:val="24"/>
              </w:rPr>
              <w:t>參考資料</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_Toc183425958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Pr="00AA4168">
              <w:rPr>
                <w:rFonts w:ascii="Times New Roman" w:hAnsi="Times New Roman" w:cs="Times New Roman"/>
                <w:noProof/>
                <w:webHidden/>
                <w:sz w:val="24"/>
                <w:szCs w:val="24"/>
              </w:rPr>
              <w:t>56</w:t>
            </w:r>
            <w:r w:rsidRPr="00AA4168">
              <w:rPr>
                <w:rFonts w:ascii="Times New Roman" w:hAnsi="Times New Roman" w:cs="Times New Roman"/>
                <w:noProof/>
                <w:webHidden/>
                <w:sz w:val="24"/>
                <w:szCs w:val="24"/>
              </w:rPr>
              <w:fldChar w:fldCharType="end"/>
            </w:r>
          </w:hyperlink>
        </w:p>
        <w:p w14:paraId="03A5F66E" w14:textId="6D557F26" w:rsidR="00BA1855" w:rsidRPr="00AA4168" w:rsidRDefault="005D3877" w:rsidP="00AA4168">
          <w:pPr>
            <w:spacing w:line="360" w:lineRule="auto"/>
            <w:rPr>
              <w:rFonts w:cs="Times New Roman"/>
              <w:lang w:val="zh-TW"/>
            </w:rPr>
          </w:pPr>
          <w:r w:rsidRPr="00AA4168">
            <w:rPr>
              <w:rFonts w:cs="Times New Roman"/>
              <w:lang w:val="zh-TW"/>
            </w:rPr>
            <w:fldChar w:fldCharType="end"/>
          </w:r>
        </w:p>
      </w:sdtContent>
    </w:sdt>
    <w:p w14:paraId="7E88A975" w14:textId="4EE3743A" w:rsidR="00C72104" w:rsidRPr="00AA4168" w:rsidRDefault="00C72104" w:rsidP="00AA4168">
      <w:pPr>
        <w:widowControl/>
        <w:spacing w:line="360" w:lineRule="auto"/>
        <w:rPr>
          <w:rFonts w:cs="Times New Roman"/>
          <w:b/>
          <w:bCs/>
          <w:sz w:val="52"/>
          <w:szCs w:val="52"/>
        </w:rPr>
      </w:pPr>
      <w:bookmarkStart w:id="13" w:name="_Toc170690050"/>
      <w:bookmarkStart w:id="14" w:name="_Toc170690133"/>
      <w:bookmarkStart w:id="15" w:name="_Toc170690343"/>
      <w:bookmarkStart w:id="16" w:name="_Toc182311272"/>
      <w:r w:rsidRPr="00AA4168">
        <w:rPr>
          <w:rFonts w:cs="Times New Roman"/>
          <w:b/>
          <w:bCs/>
          <w:sz w:val="52"/>
          <w:szCs w:val="52"/>
        </w:rPr>
        <w:br w:type="page"/>
      </w:r>
    </w:p>
    <w:p w14:paraId="3C370304" w14:textId="77777777" w:rsidR="00AA4168" w:rsidRDefault="00C72104" w:rsidP="00AA4168">
      <w:pPr>
        <w:widowControl/>
        <w:spacing w:line="360" w:lineRule="auto"/>
        <w:jc w:val="center"/>
        <w:rPr>
          <w:noProof/>
        </w:rPr>
      </w:pPr>
      <w:r w:rsidRPr="00AA4168">
        <w:rPr>
          <w:rFonts w:cs="Times New Roman"/>
          <w:b/>
          <w:bCs/>
          <w:sz w:val="32"/>
          <w:szCs w:val="32"/>
        </w:rPr>
        <w:lastRenderedPageBreak/>
        <w:t>圖次</w:t>
      </w:r>
      <w:r w:rsidR="00AA4168">
        <w:rPr>
          <w:rFonts w:cs="Times New Roman"/>
          <w:b/>
          <w:bCs/>
        </w:rPr>
        <w:fldChar w:fldCharType="begin"/>
      </w:r>
      <w:r w:rsidR="00AA4168">
        <w:rPr>
          <w:rFonts w:cs="Times New Roman"/>
          <w:b/>
          <w:bCs/>
        </w:rPr>
        <w:instrText xml:space="preserve"> TOC \h \z \t "</w:instrText>
      </w:r>
      <w:r w:rsidR="00AA4168">
        <w:rPr>
          <w:rFonts w:cs="Times New Roman"/>
          <w:b/>
          <w:bCs/>
        </w:rPr>
        <w:instrText>圖次</w:instrText>
      </w:r>
      <w:r w:rsidR="00AA4168">
        <w:rPr>
          <w:rFonts w:cs="Times New Roman"/>
          <w:b/>
          <w:bCs/>
        </w:rPr>
        <w:instrText xml:space="preserve">" \c </w:instrText>
      </w:r>
      <w:r w:rsidR="00AA4168">
        <w:rPr>
          <w:rFonts w:cs="Times New Roman"/>
          <w:b/>
          <w:bCs/>
        </w:rPr>
        <w:fldChar w:fldCharType="separate"/>
      </w:r>
    </w:p>
    <w:p w14:paraId="257B7683" w14:textId="4DCDB772"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3" w:history="1">
        <w:r w:rsidRPr="00AA4168">
          <w:rPr>
            <w:rStyle w:val="ab"/>
            <w:rFonts w:hint="eastAsia"/>
            <w:noProof/>
            <w:sz w:val="24"/>
            <w:szCs w:val="24"/>
          </w:rPr>
          <w:t>圖</w:t>
        </w:r>
        <w:r w:rsidRPr="00AA4168">
          <w:rPr>
            <w:rStyle w:val="ab"/>
            <w:noProof/>
            <w:sz w:val="24"/>
            <w:szCs w:val="24"/>
          </w:rPr>
          <w:t>1 Firebase</w:t>
        </w:r>
        <w:r w:rsidRPr="00AA4168">
          <w:rPr>
            <w:rStyle w:val="ab"/>
            <w:rFonts w:hint="eastAsia"/>
            <w:noProof/>
            <w:sz w:val="24"/>
            <w:szCs w:val="24"/>
          </w:rPr>
          <w:t>系統</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_Toc183425973 \h </w:instrText>
        </w:r>
        <w:r w:rsidRPr="00AA4168">
          <w:rPr>
            <w:noProof/>
            <w:webHidden/>
            <w:sz w:val="24"/>
            <w:szCs w:val="24"/>
          </w:rPr>
        </w:r>
        <w:r w:rsidRPr="00AA4168">
          <w:rPr>
            <w:noProof/>
            <w:webHidden/>
            <w:sz w:val="24"/>
            <w:szCs w:val="24"/>
          </w:rPr>
          <w:fldChar w:fldCharType="separate"/>
        </w:r>
        <w:r w:rsidRPr="00AA4168">
          <w:rPr>
            <w:noProof/>
            <w:webHidden/>
            <w:sz w:val="24"/>
            <w:szCs w:val="24"/>
          </w:rPr>
          <w:t>15</w:t>
        </w:r>
        <w:r w:rsidRPr="00AA4168">
          <w:rPr>
            <w:noProof/>
            <w:webHidden/>
            <w:sz w:val="24"/>
            <w:szCs w:val="24"/>
          </w:rPr>
          <w:fldChar w:fldCharType="end"/>
        </w:r>
      </w:hyperlink>
    </w:p>
    <w:p w14:paraId="0C7E5310" w14:textId="3199D00D"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4" w:history="1">
        <w:r w:rsidRPr="00AA4168">
          <w:rPr>
            <w:rStyle w:val="ab"/>
            <w:rFonts w:hint="eastAsia"/>
            <w:noProof/>
            <w:sz w:val="24"/>
            <w:szCs w:val="24"/>
          </w:rPr>
          <w:t>圖</w:t>
        </w:r>
        <w:r w:rsidRPr="00AA4168">
          <w:rPr>
            <w:rStyle w:val="ab"/>
            <w:noProof/>
            <w:sz w:val="24"/>
            <w:szCs w:val="24"/>
          </w:rPr>
          <w:t>2 MySQL</w:t>
        </w:r>
        <w:r w:rsidRPr="00AA4168">
          <w:rPr>
            <w:rStyle w:val="ab"/>
            <w:rFonts w:hint="eastAsia"/>
            <w:noProof/>
            <w:sz w:val="24"/>
            <w:szCs w:val="24"/>
          </w:rPr>
          <w:t>系統</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_Toc183425974 \h </w:instrText>
        </w:r>
        <w:r w:rsidRPr="00AA4168">
          <w:rPr>
            <w:noProof/>
            <w:webHidden/>
            <w:sz w:val="24"/>
            <w:szCs w:val="24"/>
          </w:rPr>
        </w:r>
        <w:r w:rsidRPr="00AA4168">
          <w:rPr>
            <w:noProof/>
            <w:webHidden/>
            <w:sz w:val="24"/>
            <w:szCs w:val="24"/>
          </w:rPr>
          <w:fldChar w:fldCharType="separate"/>
        </w:r>
        <w:r w:rsidRPr="00AA4168">
          <w:rPr>
            <w:noProof/>
            <w:webHidden/>
            <w:sz w:val="24"/>
            <w:szCs w:val="24"/>
          </w:rPr>
          <w:t>16</w:t>
        </w:r>
        <w:r w:rsidRPr="00AA4168">
          <w:rPr>
            <w:noProof/>
            <w:webHidden/>
            <w:sz w:val="24"/>
            <w:szCs w:val="24"/>
          </w:rPr>
          <w:fldChar w:fldCharType="end"/>
        </w:r>
      </w:hyperlink>
    </w:p>
    <w:p w14:paraId="65454DA0" w14:textId="75E1EC6D"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5" w:history="1">
        <w:r w:rsidRPr="00AA4168">
          <w:rPr>
            <w:rStyle w:val="ab"/>
            <w:rFonts w:hint="eastAsia"/>
            <w:noProof/>
            <w:sz w:val="24"/>
            <w:szCs w:val="24"/>
          </w:rPr>
          <w:t>圖</w:t>
        </w:r>
        <w:r w:rsidRPr="00AA4168">
          <w:rPr>
            <w:rStyle w:val="ab"/>
            <w:noProof/>
            <w:sz w:val="24"/>
            <w:szCs w:val="24"/>
          </w:rPr>
          <w:t xml:space="preserve">3 </w:t>
        </w:r>
        <w:r w:rsidRPr="00AA4168">
          <w:rPr>
            <w:rStyle w:val="ab"/>
            <w:rFonts w:hint="eastAsia"/>
            <w:noProof/>
            <w:sz w:val="24"/>
            <w:szCs w:val="24"/>
          </w:rPr>
          <w:t>研究流程圖</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_Toc183425975 \h </w:instrText>
        </w:r>
        <w:r w:rsidRPr="00AA4168">
          <w:rPr>
            <w:noProof/>
            <w:webHidden/>
            <w:sz w:val="24"/>
            <w:szCs w:val="24"/>
          </w:rPr>
        </w:r>
        <w:r w:rsidRPr="00AA4168">
          <w:rPr>
            <w:noProof/>
            <w:webHidden/>
            <w:sz w:val="24"/>
            <w:szCs w:val="24"/>
          </w:rPr>
          <w:fldChar w:fldCharType="separate"/>
        </w:r>
        <w:r w:rsidRPr="00AA4168">
          <w:rPr>
            <w:noProof/>
            <w:webHidden/>
            <w:sz w:val="24"/>
            <w:szCs w:val="24"/>
          </w:rPr>
          <w:t>18</w:t>
        </w:r>
        <w:r w:rsidRPr="00AA4168">
          <w:rPr>
            <w:noProof/>
            <w:webHidden/>
            <w:sz w:val="24"/>
            <w:szCs w:val="24"/>
          </w:rPr>
          <w:fldChar w:fldCharType="end"/>
        </w:r>
      </w:hyperlink>
    </w:p>
    <w:p w14:paraId="2EBFD189" w14:textId="6CB08799"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6" w:history="1">
        <w:r w:rsidRPr="00AA4168">
          <w:rPr>
            <w:rStyle w:val="ab"/>
            <w:rFonts w:hint="eastAsia"/>
            <w:noProof/>
            <w:sz w:val="24"/>
            <w:szCs w:val="24"/>
          </w:rPr>
          <w:t>圖</w:t>
        </w:r>
        <w:r w:rsidRPr="00AA4168">
          <w:rPr>
            <w:rStyle w:val="ab"/>
            <w:noProof/>
            <w:sz w:val="24"/>
            <w:szCs w:val="24"/>
          </w:rPr>
          <w:t>4 BERT</w:t>
        </w:r>
        <w:r w:rsidRPr="00AA4168">
          <w:rPr>
            <w:rStyle w:val="ab"/>
            <w:rFonts w:hint="eastAsia"/>
            <w:noProof/>
            <w:sz w:val="24"/>
            <w:szCs w:val="24"/>
          </w:rPr>
          <w:t>測試集與訓練集比例</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_Toc183425976 \h </w:instrText>
        </w:r>
        <w:r w:rsidRPr="00AA4168">
          <w:rPr>
            <w:noProof/>
            <w:webHidden/>
            <w:sz w:val="24"/>
            <w:szCs w:val="24"/>
          </w:rPr>
        </w:r>
        <w:r w:rsidRPr="00AA4168">
          <w:rPr>
            <w:noProof/>
            <w:webHidden/>
            <w:sz w:val="24"/>
            <w:szCs w:val="24"/>
          </w:rPr>
          <w:fldChar w:fldCharType="separate"/>
        </w:r>
        <w:r w:rsidRPr="00AA4168">
          <w:rPr>
            <w:noProof/>
            <w:webHidden/>
            <w:sz w:val="24"/>
            <w:szCs w:val="24"/>
          </w:rPr>
          <w:t>20</w:t>
        </w:r>
        <w:r w:rsidRPr="00AA4168">
          <w:rPr>
            <w:noProof/>
            <w:webHidden/>
            <w:sz w:val="24"/>
            <w:szCs w:val="24"/>
          </w:rPr>
          <w:fldChar w:fldCharType="end"/>
        </w:r>
      </w:hyperlink>
    </w:p>
    <w:p w14:paraId="0FD64984" w14:textId="2F93104C"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7" w:history="1">
        <w:r w:rsidRPr="00AA4168">
          <w:rPr>
            <w:rStyle w:val="ab"/>
            <w:rFonts w:hint="eastAsia"/>
            <w:noProof/>
            <w:sz w:val="24"/>
            <w:szCs w:val="24"/>
          </w:rPr>
          <w:t>圖</w:t>
        </w:r>
        <w:r w:rsidRPr="00AA4168">
          <w:rPr>
            <w:rStyle w:val="ab"/>
            <w:noProof/>
            <w:sz w:val="24"/>
            <w:szCs w:val="24"/>
          </w:rPr>
          <w:t>5 BERT</w:t>
        </w:r>
        <w:r w:rsidRPr="00AA4168">
          <w:rPr>
            <w:rStyle w:val="ab"/>
            <w:rFonts w:hint="eastAsia"/>
            <w:noProof/>
            <w:sz w:val="24"/>
            <w:szCs w:val="24"/>
          </w:rPr>
          <w:t>第一次測試矩陣</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_Toc183425977 \h </w:instrText>
        </w:r>
        <w:r w:rsidRPr="00AA4168">
          <w:rPr>
            <w:noProof/>
            <w:webHidden/>
            <w:sz w:val="24"/>
            <w:szCs w:val="24"/>
          </w:rPr>
        </w:r>
        <w:r w:rsidRPr="00AA4168">
          <w:rPr>
            <w:noProof/>
            <w:webHidden/>
            <w:sz w:val="24"/>
            <w:szCs w:val="24"/>
          </w:rPr>
          <w:fldChar w:fldCharType="separate"/>
        </w:r>
        <w:r w:rsidRPr="00AA4168">
          <w:rPr>
            <w:noProof/>
            <w:webHidden/>
            <w:sz w:val="24"/>
            <w:szCs w:val="24"/>
          </w:rPr>
          <w:t>20</w:t>
        </w:r>
        <w:r w:rsidRPr="00AA4168">
          <w:rPr>
            <w:noProof/>
            <w:webHidden/>
            <w:sz w:val="24"/>
            <w:szCs w:val="24"/>
          </w:rPr>
          <w:fldChar w:fldCharType="end"/>
        </w:r>
      </w:hyperlink>
    </w:p>
    <w:p w14:paraId="2ACF1124" w14:textId="24EDA288"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8" w:history="1">
        <w:r w:rsidRPr="00AA4168">
          <w:rPr>
            <w:rStyle w:val="ab"/>
            <w:rFonts w:hint="eastAsia"/>
            <w:noProof/>
            <w:sz w:val="24"/>
            <w:szCs w:val="24"/>
          </w:rPr>
          <w:t>圖</w:t>
        </w:r>
        <w:r w:rsidRPr="00AA4168">
          <w:rPr>
            <w:rStyle w:val="ab"/>
            <w:noProof/>
            <w:sz w:val="24"/>
            <w:szCs w:val="24"/>
          </w:rPr>
          <w:t>6 BERT</w:t>
        </w:r>
        <w:r w:rsidRPr="00AA4168">
          <w:rPr>
            <w:rStyle w:val="ab"/>
            <w:rFonts w:hint="eastAsia"/>
            <w:noProof/>
            <w:sz w:val="24"/>
            <w:szCs w:val="24"/>
          </w:rPr>
          <w:t>第一次測試分類報告</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_Toc183425978 \h </w:instrText>
        </w:r>
        <w:r w:rsidRPr="00AA4168">
          <w:rPr>
            <w:noProof/>
            <w:webHidden/>
            <w:sz w:val="24"/>
            <w:szCs w:val="24"/>
          </w:rPr>
        </w:r>
        <w:r w:rsidRPr="00AA4168">
          <w:rPr>
            <w:noProof/>
            <w:webHidden/>
            <w:sz w:val="24"/>
            <w:szCs w:val="24"/>
          </w:rPr>
          <w:fldChar w:fldCharType="separate"/>
        </w:r>
        <w:r w:rsidRPr="00AA4168">
          <w:rPr>
            <w:noProof/>
            <w:webHidden/>
            <w:sz w:val="24"/>
            <w:szCs w:val="24"/>
          </w:rPr>
          <w:t>21</w:t>
        </w:r>
        <w:r w:rsidRPr="00AA4168">
          <w:rPr>
            <w:noProof/>
            <w:webHidden/>
            <w:sz w:val="24"/>
            <w:szCs w:val="24"/>
          </w:rPr>
          <w:fldChar w:fldCharType="end"/>
        </w:r>
      </w:hyperlink>
    </w:p>
    <w:p w14:paraId="64D150CB" w14:textId="6F924CA9"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79" w:history="1">
        <w:r w:rsidRPr="00AA4168">
          <w:rPr>
            <w:rStyle w:val="ab"/>
            <w:rFonts w:hint="eastAsia"/>
            <w:noProof/>
            <w:sz w:val="24"/>
            <w:szCs w:val="24"/>
          </w:rPr>
          <w:t>圖</w:t>
        </w:r>
        <w:r w:rsidRPr="00AA4168">
          <w:rPr>
            <w:rStyle w:val="ab"/>
            <w:noProof/>
            <w:sz w:val="24"/>
            <w:szCs w:val="24"/>
          </w:rPr>
          <w:t>7 BERT</w:t>
        </w:r>
        <w:r w:rsidRPr="00AA4168">
          <w:rPr>
            <w:rStyle w:val="ab"/>
            <w:rFonts w:hint="eastAsia"/>
            <w:noProof/>
            <w:sz w:val="24"/>
            <w:szCs w:val="24"/>
          </w:rPr>
          <w:t>第二次測試矩陣</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_Toc183425979 \h </w:instrText>
        </w:r>
        <w:r w:rsidRPr="00AA4168">
          <w:rPr>
            <w:noProof/>
            <w:webHidden/>
            <w:sz w:val="24"/>
            <w:szCs w:val="24"/>
          </w:rPr>
        </w:r>
        <w:r w:rsidRPr="00AA4168">
          <w:rPr>
            <w:noProof/>
            <w:webHidden/>
            <w:sz w:val="24"/>
            <w:szCs w:val="24"/>
          </w:rPr>
          <w:fldChar w:fldCharType="separate"/>
        </w:r>
        <w:r w:rsidRPr="00AA4168">
          <w:rPr>
            <w:noProof/>
            <w:webHidden/>
            <w:sz w:val="24"/>
            <w:szCs w:val="24"/>
          </w:rPr>
          <w:t>21</w:t>
        </w:r>
        <w:r w:rsidRPr="00AA4168">
          <w:rPr>
            <w:noProof/>
            <w:webHidden/>
            <w:sz w:val="24"/>
            <w:szCs w:val="24"/>
          </w:rPr>
          <w:fldChar w:fldCharType="end"/>
        </w:r>
      </w:hyperlink>
    </w:p>
    <w:p w14:paraId="4D1556DC" w14:textId="7FA91ACF"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0" w:history="1">
        <w:r w:rsidRPr="00AA4168">
          <w:rPr>
            <w:rStyle w:val="ab"/>
            <w:rFonts w:hint="eastAsia"/>
            <w:noProof/>
            <w:sz w:val="24"/>
            <w:szCs w:val="24"/>
          </w:rPr>
          <w:t>圖</w:t>
        </w:r>
        <w:r w:rsidRPr="00AA4168">
          <w:rPr>
            <w:rStyle w:val="ab"/>
            <w:noProof/>
            <w:sz w:val="24"/>
            <w:szCs w:val="24"/>
          </w:rPr>
          <w:t>8 BERT</w:t>
        </w:r>
        <w:r w:rsidRPr="00AA4168">
          <w:rPr>
            <w:rStyle w:val="ab"/>
            <w:rFonts w:hint="eastAsia"/>
            <w:noProof/>
            <w:sz w:val="24"/>
            <w:szCs w:val="24"/>
          </w:rPr>
          <w:t>第二次測試分類報告</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_Toc183425980 \h </w:instrText>
        </w:r>
        <w:r w:rsidRPr="00AA4168">
          <w:rPr>
            <w:noProof/>
            <w:webHidden/>
            <w:sz w:val="24"/>
            <w:szCs w:val="24"/>
          </w:rPr>
        </w:r>
        <w:r w:rsidRPr="00AA4168">
          <w:rPr>
            <w:noProof/>
            <w:webHidden/>
            <w:sz w:val="24"/>
            <w:szCs w:val="24"/>
          </w:rPr>
          <w:fldChar w:fldCharType="separate"/>
        </w:r>
        <w:r w:rsidRPr="00AA4168">
          <w:rPr>
            <w:noProof/>
            <w:webHidden/>
            <w:sz w:val="24"/>
            <w:szCs w:val="24"/>
          </w:rPr>
          <w:t>21</w:t>
        </w:r>
        <w:r w:rsidRPr="00AA4168">
          <w:rPr>
            <w:noProof/>
            <w:webHidden/>
            <w:sz w:val="24"/>
            <w:szCs w:val="24"/>
          </w:rPr>
          <w:fldChar w:fldCharType="end"/>
        </w:r>
      </w:hyperlink>
    </w:p>
    <w:p w14:paraId="46B20AF7" w14:textId="02918FCC"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1" w:history="1">
        <w:r w:rsidRPr="00AA4168">
          <w:rPr>
            <w:rStyle w:val="ab"/>
            <w:rFonts w:hint="eastAsia"/>
            <w:noProof/>
            <w:sz w:val="24"/>
            <w:szCs w:val="24"/>
          </w:rPr>
          <w:t>圖</w:t>
        </w:r>
        <w:r w:rsidRPr="00AA4168">
          <w:rPr>
            <w:rStyle w:val="ab"/>
            <w:noProof/>
            <w:sz w:val="24"/>
            <w:szCs w:val="24"/>
          </w:rPr>
          <w:t>9 BERT</w:t>
        </w:r>
        <w:r w:rsidRPr="00AA4168">
          <w:rPr>
            <w:rStyle w:val="ab"/>
            <w:rFonts w:hint="eastAsia"/>
            <w:noProof/>
            <w:sz w:val="24"/>
            <w:szCs w:val="24"/>
          </w:rPr>
          <w:t>第三次測試矩陣</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_Toc183425981 \h </w:instrText>
        </w:r>
        <w:r w:rsidRPr="00AA4168">
          <w:rPr>
            <w:noProof/>
            <w:webHidden/>
            <w:sz w:val="24"/>
            <w:szCs w:val="24"/>
          </w:rPr>
        </w:r>
        <w:r w:rsidRPr="00AA4168">
          <w:rPr>
            <w:noProof/>
            <w:webHidden/>
            <w:sz w:val="24"/>
            <w:szCs w:val="24"/>
          </w:rPr>
          <w:fldChar w:fldCharType="separate"/>
        </w:r>
        <w:r w:rsidRPr="00AA4168">
          <w:rPr>
            <w:noProof/>
            <w:webHidden/>
            <w:sz w:val="24"/>
            <w:szCs w:val="24"/>
          </w:rPr>
          <w:t>22</w:t>
        </w:r>
        <w:r w:rsidRPr="00AA4168">
          <w:rPr>
            <w:noProof/>
            <w:webHidden/>
            <w:sz w:val="24"/>
            <w:szCs w:val="24"/>
          </w:rPr>
          <w:fldChar w:fldCharType="end"/>
        </w:r>
      </w:hyperlink>
    </w:p>
    <w:p w14:paraId="375B85CA" w14:textId="0CB2B7EE"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2" w:history="1">
        <w:r w:rsidRPr="00AA4168">
          <w:rPr>
            <w:rStyle w:val="ab"/>
            <w:rFonts w:hint="eastAsia"/>
            <w:noProof/>
            <w:sz w:val="24"/>
            <w:szCs w:val="24"/>
          </w:rPr>
          <w:t>圖</w:t>
        </w:r>
        <w:r w:rsidRPr="00AA4168">
          <w:rPr>
            <w:rStyle w:val="ab"/>
            <w:noProof/>
            <w:sz w:val="24"/>
            <w:szCs w:val="24"/>
          </w:rPr>
          <w:t>10 BERT</w:t>
        </w:r>
        <w:r w:rsidRPr="00AA4168">
          <w:rPr>
            <w:rStyle w:val="ab"/>
            <w:rFonts w:hint="eastAsia"/>
            <w:noProof/>
            <w:sz w:val="24"/>
            <w:szCs w:val="24"/>
          </w:rPr>
          <w:t>第三次測試分類報告</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_Toc183425982 \h </w:instrText>
        </w:r>
        <w:r w:rsidRPr="00AA4168">
          <w:rPr>
            <w:noProof/>
            <w:webHidden/>
            <w:sz w:val="24"/>
            <w:szCs w:val="24"/>
          </w:rPr>
        </w:r>
        <w:r w:rsidRPr="00AA4168">
          <w:rPr>
            <w:noProof/>
            <w:webHidden/>
            <w:sz w:val="24"/>
            <w:szCs w:val="24"/>
          </w:rPr>
          <w:fldChar w:fldCharType="separate"/>
        </w:r>
        <w:r w:rsidRPr="00AA4168">
          <w:rPr>
            <w:noProof/>
            <w:webHidden/>
            <w:sz w:val="24"/>
            <w:szCs w:val="24"/>
          </w:rPr>
          <w:t>22</w:t>
        </w:r>
        <w:r w:rsidRPr="00AA4168">
          <w:rPr>
            <w:noProof/>
            <w:webHidden/>
            <w:sz w:val="24"/>
            <w:szCs w:val="24"/>
          </w:rPr>
          <w:fldChar w:fldCharType="end"/>
        </w:r>
      </w:hyperlink>
    </w:p>
    <w:p w14:paraId="4D286AFA" w14:textId="79581F85"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3" w:history="1">
        <w:r w:rsidRPr="00AA4168">
          <w:rPr>
            <w:rStyle w:val="ab"/>
            <w:rFonts w:hint="eastAsia"/>
            <w:noProof/>
            <w:sz w:val="24"/>
            <w:szCs w:val="24"/>
          </w:rPr>
          <w:t>圖</w:t>
        </w:r>
        <w:r w:rsidRPr="00AA4168">
          <w:rPr>
            <w:rStyle w:val="ab"/>
            <w:noProof/>
            <w:sz w:val="24"/>
            <w:szCs w:val="24"/>
          </w:rPr>
          <w:t xml:space="preserve">11 </w:t>
        </w:r>
        <w:r w:rsidRPr="00AA4168">
          <w:rPr>
            <w:rStyle w:val="ab"/>
            <w:rFonts w:hint="eastAsia"/>
            <w:noProof/>
            <w:sz w:val="24"/>
            <w:szCs w:val="24"/>
          </w:rPr>
          <w:t>參數調整後矩陣</w:t>
        </w:r>
        <w:r w:rsidRPr="00AA4168">
          <w:rPr>
            <w:rStyle w:val="ab"/>
            <w:noProof/>
            <w:sz w:val="24"/>
            <w:szCs w:val="24"/>
          </w:rPr>
          <w:t>(epoch=3)</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_Toc183425983 \h </w:instrText>
        </w:r>
        <w:r w:rsidRPr="00AA4168">
          <w:rPr>
            <w:noProof/>
            <w:webHidden/>
            <w:sz w:val="24"/>
            <w:szCs w:val="24"/>
          </w:rPr>
        </w:r>
        <w:r w:rsidRPr="00AA4168">
          <w:rPr>
            <w:noProof/>
            <w:webHidden/>
            <w:sz w:val="24"/>
            <w:szCs w:val="24"/>
          </w:rPr>
          <w:fldChar w:fldCharType="separate"/>
        </w:r>
        <w:r w:rsidRPr="00AA4168">
          <w:rPr>
            <w:noProof/>
            <w:webHidden/>
            <w:sz w:val="24"/>
            <w:szCs w:val="24"/>
          </w:rPr>
          <w:t>23</w:t>
        </w:r>
        <w:r w:rsidRPr="00AA4168">
          <w:rPr>
            <w:noProof/>
            <w:webHidden/>
            <w:sz w:val="24"/>
            <w:szCs w:val="24"/>
          </w:rPr>
          <w:fldChar w:fldCharType="end"/>
        </w:r>
      </w:hyperlink>
    </w:p>
    <w:p w14:paraId="229CD56F" w14:textId="76ACC492"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4" w:history="1">
        <w:r w:rsidRPr="00AA4168">
          <w:rPr>
            <w:rStyle w:val="ab"/>
            <w:rFonts w:hint="eastAsia"/>
            <w:noProof/>
            <w:sz w:val="24"/>
            <w:szCs w:val="24"/>
          </w:rPr>
          <w:t>圖</w:t>
        </w:r>
        <w:r w:rsidRPr="00AA4168">
          <w:rPr>
            <w:rStyle w:val="ab"/>
            <w:noProof/>
            <w:sz w:val="24"/>
            <w:szCs w:val="24"/>
          </w:rPr>
          <w:t xml:space="preserve">12 </w:t>
        </w:r>
        <w:r w:rsidRPr="00AA4168">
          <w:rPr>
            <w:rStyle w:val="ab"/>
            <w:rFonts w:hint="eastAsia"/>
            <w:noProof/>
            <w:sz w:val="24"/>
            <w:szCs w:val="24"/>
          </w:rPr>
          <w:t>參數調整後分類報告</w:t>
        </w:r>
        <w:r w:rsidRPr="00AA4168">
          <w:rPr>
            <w:rStyle w:val="ab"/>
            <w:noProof/>
            <w:sz w:val="24"/>
            <w:szCs w:val="24"/>
          </w:rPr>
          <w:t>(epoch=3)</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_Toc183425984 \h </w:instrText>
        </w:r>
        <w:r w:rsidRPr="00AA4168">
          <w:rPr>
            <w:noProof/>
            <w:webHidden/>
            <w:sz w:val="24"/>
            <w:szCs w:val="24"/>
          </w:rPr>
        </w:r>
        <w:r w:rsidRPr="00AA4168">
          <w:rPr>
            <w:noProof/>
            <w:webHidden/>
            <w:sz w:val="24"/>
            <w:szCs w:val="24"/>
          </w:rPr>
          <w:fldChar w:fldCharType="separate"/>
        </w:r>
        <w:r w:rsidRPr="00AA4168">
          <w:rPr>
            <w:noProof/>
            <w:webHidden/>
            <w:sz w:val="24"/>
            <w:szCs w:val="24"/>
          </w:rPr>
          <w:t>23</w:t>
        </w:r>
        <w:r w:rsidRPr="00AA4168">
          <w:rPr>
            <w:noProof/>
            <w:webHidden/>
            <w:sz w:val="24"/>
            <w:szCs w:val="24"/>
          </w:rPr>
          <w:fldChar w:fldCharType="end"/>
        </w:r>
      </w:hyperlink>
    </w:p>
    <w:p w14:paraId="75B4CA47" w14:textId="2FE600F2"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5" w:history="1">
        <w:r w:rsidRPr="00AA4168">
          <w:rPr>
            <w:rStyle w:val="ab"/>
            <w:rFonts w:hint="eastAsia"/>
            <w:noProof/>
            <w:sz w:val="24"/>
            <w:szCs w:val="24"/>
          </w:rPr>
          <w:t>圖</w:t>
        </w:r>
        <w:r w:rsidRPr="00AA4168">
          <w:rPr>
            <w:rStyle w:val="ab"/>
            <w:noProof/>
            <w:sz w:val="24"/>
            <w:szCs w:val="24"/>
          </w:rPr>
          <w:t xml:space="preserve">13 </w:t>
        </w:r>
        <w:r w:rsidRPr="00AA4168">
          <w:rPr>
            <w:rStyle w:val="ab"/>
            <w:rFonts w:hint="eastAsia"/>
            <w:noProof/>
            <w:sz w:val="24"/>
            <w:szCs w:val="24"/>
          </w:rPr>
          <w:t>參數調整後矩陣</w:t>
        </w:r>
        <w:r w:rsidRPr="00AA4168">
          <w:rPr>
            <w:rStyle w:val="ab"/>
            <w:noProof/>
            <w:sz w:val="24"/>
            <w:szCs w:val="24"/>
          </w:rPr>
          <w:t>(epoch=4)</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_Toc183425985 \h </w:instrText>
        </w:r>
        <w:r w:rsidRPr="00AA4168">
          <w:rPr>
            <w:noProof/>
            <w:webHidden/>
            <w:sz w:val="24"/>
            <w:szCs w:val="24"/>
          </w:rPr>
        </w:r>
        <w:r w:rsidRPr="00AA4168">
          <w:rPr>
            <w:noProof/>
            <w:webHidden/>
            <w:sz w:val="24"/>
            <w:szCs w:val="24"/>
          </w:rPr>
          <w:fldChar w:fldCharType="separate"/>
        </w:r>
        <w:r w:rsidRPr="00AA4168">
          <w:rPr>
            <w:noProof/>
            <w:webHidden/>
            <w:sz w:val="24"/>
            <w:szCs w:val="24"/>
          </w:rPr>
          <w:t>24</w:t>
        </w:r>
        <w:r w:rsidRPr="00AA4168">
          <w:rPr>
            <w:noProof/>
            <w:webHidden/>
            <w:sz w:val="24"/>
            <w:szCs w:val="24"/>
          </w:rPr>
          <w:fldChar w:fldCharType="end"/>
        </w:r>
      </w:hyperlink>
    </w:p>
    <w:p w14:paraId="33C10685" w14:textId="5F9FFF73"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6" w:history="1">
        <w:r w:rsidRPr="00AA4168">
          <w:rPr>
            <w:rStyle w:val="ab"/>
            <w:rFonts w:hint="eastAsia"/>
            <w:noProof/>
            <w:sz w:val="24"/>
            <w:szCs w:val="24"/>
          </w:rPr>
          <w:t>圖</w:t>
        </w:r>
        <w:r w:rsidRPr="00AA4168">
          <w:rPr>
            <w:rStyle w:val="ab"/>
            <w:noProof/>
            <w:sz w:val="24"/>
            <w:szCs w:val="24"/>
          </w:rPr>
          <w:t xml:space="preserve">14 </w:t>
        </w:r>
        <w:r w:rsidRPr="00AA4168">
          <w:rPr>
            <w:rStyle w:val="ab"/>
            <w:rFonts w:hint="eastAsia"/>
            <w:noProof/>
            <w:sz w:val="24"/>
            <w:szCs w:val="24"/>
          </w:rPr>
          <w:t>參數調整後矩陣</w:t>
        </w:r>
        <w:r w:rsidRPr="00AA4168">
          <w:rPr>
            <w:rStyle w:val="ab"/>
            <w:noProof/>
            <w:sz w:val="24"/>
            <w:szCs w:val="24"/>
          </w:rPr>
          <w:t>(epoch=4)</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_Toc183425986 \h </w:instrText>
        </w:r>
        <w:r w:rsidRPr="00AA4168">
          <w:rPr>
            <w:noProof/>
            <w:webHidden/>
            <w:sz w:val="24"/>
            <w:szCs w:val="24"/>
          </w:rPr>
        </w:r>
        <w:r w:rsidRPr="00AA4168">
          <w:rPr>
            <w:noProof/>
            <w:webHidden/>
            <w:sz w:val="24"/>
            <w:szCs w:val="24"/>
          </w:rPr>
          <w:fldChar w:fldCharType="separate"/>
        </w:r>
        <w:r w:rsidRPr="00AA4168">
          <w:rPr>
            <w:noProof/>
            <w:webHidden/>
            <w:sz w:val="24"/>
            <w:szCs w:val="24"/>
          </w:rPr>
          <w:t>24</w:t>
        </w:r>
        <w:r w:rsidRPr="00AA4168">
          <w:rPr>
            <w:noProof/>
            <w:webHidden/>
            <w:sz w:val="24"/>
            <w:szCs w:val="24"/>
          </w:rPr>
          <w:fldChar w:fldCharType="end"/>
        </w:r>
      </w:hyperlink>
    </w:p>
    <w:p w14:paraId="0F23F88E" w14:textId="6FCAFCB5"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7" w:history="1">
        <w:r w:rsidRPr="00AA4168">
          <w:rPr>
            <w:rStyle w:val="ab"/>
            <w:rFonts w:hint="eastAsia"/>
            <w:noProof/>
            <w:sz w:val="24"/>
            <w:szCs w:val="24"/>
          </w:rPr>
          <w:t>圖</w:t>
        </w:r>
        <w:r w:rsidRPr="00AA4168">
          <w:rPr>
            <w:rStyle w:val="ab"/>
            <w:noProof/>
            <w:sz w:val="24"/>
            <w:szCs w:val="24"/>
          </w:rPr>
          <w:t xml:space="preserve">15 </w:t>
        </w:r>
        <w:r w:rsidRPr="00AA4168">
          <w:rPr>
            <w:rStyle w:val="ab"/>
            <w:rFonts w:hint="eastAsia"/>
            <w:noProof/>
            <w:sz w:val="24"/>
            <w:szCs w:val="24"/>
          </w:rPr>
          <w:t>情緒小助手日常對話使用畫面</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_Toc183425987 \h </w:instrText>
        </w:r>
        <w:r w:rsidRPr="00AA4168">
          <w:rPr>
            <w:noProof/>
            <w:webHidden/>
            <w:sz w:val="24"/>
            <w:szCs w:val="24"/>
          </w:rPr>
        </w:r>
        <w:r w:rsidRPr="00AA4168">
          <w:rPr>
            <w:noProof/>
            <w:webHidden/>
            <w:sz w:val="24"/>
            <w:szCs w:val="24"/>
          </w:rPr>
          <w:fldChar w:fldCharType="separate"/>
        </w:r>
        <w:r w:rsidRPr="00AA4168">
          <w:rPr>
            <w:noProof/>
            <w:webHidden/>
            <w:sz w:val="24"/>
            <w:szCs w:val="24"/>
          </w:rPr>
          <w:t>26</w:t>
        </w:r>
        <w:r w:rsidRPr="00AA4168">
          <w:rPr>
            <w:noProof/>
            <w:webHidden/>
            <w:sz w:val="24"/>
            <w:szCs w:val="24"/>
          </w:rPr>
          <w:fldChar w:fldCharType="end"/>
        </w:r>
      </w:hyperlink>
    </w:p>
    <w:p w14:paraId="72032A10" w14:textId="42451DB6"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8" w:history="1">
        <w:r w:rsidRPr="00AA4168">
          <w:rPr>
            <w:rStyle w:val="ab"/>
            <w:rFonts w:hint="eastAsia"/>
            <w:noProof/>
            <w:sz w:val="24"/>
            <w:szCs w:val="24"/>
          </w:rPr>
          <w:t>圖</w:t>
        </w:r>
        <w:r w:rsidRPr="00AA4168">
          <w:rPr>
            <w:rStyle w:val="ab"/>
            <w:noProof/>
            <w:sz w:val="24"/>
            <w:szCs w:val="24"/>
          </w:rPr>
          <w:t xml:space="preserve">16 </w:t>
        </w:r>
        <w:r w:rsidRPr="00AA4168">
          <w:rPr>
            <w:rStyle w:val="ab"/>
            <w:rFonts w:hint="eastAsia"/>
            <w:noProof/>
            <w:sz w:val="24"/>
            <w:szCs w:val="24"/>
          </w:rPr>
          <w:t>情緒小助手分析日記內容使用畫面</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_Toc183425988 \h </w:instrText>
        </w:r>
        <w:r w:rsidRPr="00AA4168">
          <w:rPr>
            <w:noProof/>
            <w:webHidden/>
            <w:sz w:val="24"/>
            <w:szCs w:val="24"/>
          </w:rPr>
        </w:r>
        <w:r w:rsidRPr="00AA4168">
          <w:rPr>
            <w:noProof/>
            <w:webHidden/>
            <w:sz w:val="24"/>
            <w:szCs w:val="24"/>
          </w:rPr>
          <w:fldChar w:fldCharType="separate"/>
        </w:r>
        <w:r w:rsidRPr="00AA4168">
          <w:rPr>
            <w:noProof/>
            <w:webHidden/>
            <w:sz w:val="24"/>
            <w:szCs w:val="24"/>
          </w:rPr>
          <w:t>26</w:t>
        </w:r>
        <w:r w:rsidRPr="00AA4168">
          <w:rPr>
            <w:noProof/>
            <w:webHidden/>
            <w:sz w:val="24"/>
            <w:szCs w:val="24"/>
          </w:rPr>
          <w:fldChar w:fldCharType="end"/>
        </w:r>
      </w:hyperlink>
    </w:p>
    <w:p w14:paraId="7E7196C7" w14:textId="1395E214"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89" w:history="1">
        <w:r w:rsidRPr="00AA4168">
          <w:rPr>
            <w:rStyle w:val="ab"/>
            <w:rFonts w:hint="eastAsia"/>
            <w:noProof/>
            <w:sz w:val="24"/>
            <w:szCs w:val="24"/>
          </w:rPr>
          <w:t>圖</w:t>
        </w:r>
        <w:r w:rsidRPr="00AA4168">
          <w:rPr>
            <w:rStyle w:val="ab"/>
            <w:noProof/>
            <w:sz w:val="24"/>
            <w:szCs w:val="24"/>
          </w:rPr>
          <w:t xml:space="preserve">17 </w:t>
        </w:r>
        <w:r w:rsidRPr="00AA4168">
          <w:rPr>
            <w:rStyle w:val="ab"/>
            <w:rFonts w:hint="eastAsia"/>
            <w:noProof/>
            <w:sz w:val="24"/>
            <w:szCs w:val="24"/>
          </w:rPr>
          <w:t>情緒小助手範例對話</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_Toc183425989 \h </w:instrText>
        </w:r>
        <w:r w:rsidRPr="00AA4168">
          <w:rPr>
            <w:noProof/>
            <w:webHidden/>
            <w:sz w:val="24"/>
            <w:szCs w:val="24"/>
          </w:rPr>
        </w:r>
        <w:r w:rsidRPr="00AA4168">
          <w:rPr>
            <w:noProof/>
            <w:webHidden/>
            <w:sz w:val="24"/>
            <w:szCs w:val="24"/>
          </w:rPr>
          <w:fldChar w:fldCharType="separate"/>
        </w:r>
        <w:r w:rsidRPr="00AA4168">
          <w:rPr>
            <w:noProof/>
            <w:webHidden/>
            <w:sz w:val="24"/>
            <w:szCs w:val="24"/>
          </w:rPr>
          <w:t>27</w:t>
        </w:r>
        <w:r w:rsidRPr="00AA4168">
          <w:rPr>
            <w:noProof/>
            <w:webHidden/>
            <w:sz w:val="24"/>
            <w:szCs w:val="24"/>
          </w:rPr>
          <w:fldChar w:fldCharType="end"/>
        </w:r>
      </w:hyperlink>
    </w:p>
    <w:p w14:paraId="66B250F1" w14:textId="3AD24246"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0" w:history="1">
        <w:r w:rsidRPr="00AA4168">
          <w:rPr>
            <w:rStyle w:val="ab"/>
            <w:rFonts w:hint="eastAsia"/>
            <w:noProof/>
            <w:sz w:val="24"/>
            <w:szCs w:val="24"/>
          </w:rPr>
          <w:t>圖</w:t>
        </w:r>
        <w:r w:rsidRPr="00AA4168">
          <w:rPr>
            <w:rStyle w:val="ab"/>
            <w:noProof/>
            <w:sz w:val="24"/>
            <w:szCs w:val="24"/>
          </w:rPr>
          <w:t xml:space="preserve">18 </w:t>
        </w:r>
        <w:r w:rsidRPr="00AA4168">
          <w:rPr>
            <w:rStyle w:val="ab"/>
            <w:rFonts w:hint="eastAsia"/>
            <w:noProof/>
            <w:sz w:val="24"/>
            <w:szCs w:val="24"/>
          </w:rPr>
          <w:t>情緒小助手範例一使用結果</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_Toc183425990 \h </w:instrText>
        </w:r>
        <w:r w:rsidRPr="00AA4168">
          <w:rPr>
            <w:noProof/>
            <w:webHidden/>
            <w:sz w:val="24"/>
            <w:szCs w:val="24"/>
          </w:rPr>
        </w:r>
        <w:r w:rsidRPr="00AA4168">
          <w:rPr>
            <w:noProof/>
            <w:webHidden/>
            <w:sz w:val="24"/>
            <w:szCs w:val="24"/>
          </w:rPr>
          <w:fldChar w:fldCharType="separate"/>
        </w:r>
        <w:r w:rsidRPr="00AA4168">
          <w:rPr>
            <w:noProof/>
            <w:webHidden/>
            <w:sz w:val="24"/>
            <w:szCs w:val="24"/>
          </w:rPr>
          <w:t>28</w:t>
        </w:r>
        <w:r w:rsidRPr="00AA4168">
          <w:rPr>
            <w:noProof/>
            <w:webHidden/>
            <w:sz w:val="24"/>
            <w:szCs w:val="24"/>
          </w:rPr>
          <w:fldChar w:fldCharType="end"/>
        </w:r>
      </w:hyperlink>
    </w:p>
    <w:p w14:paraId="61D8291B" w14:textId="59BCCC40"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1" w:history="1">
        <w:r w:rsidRPr="00AA4168">
          <w:rPr>
            <w:rStyle w:val="ab"/>
            <w:rFonts w:hint="eastAsia"/>
            <w:noProof/>
            <w:sz w:val="24"/>
            <w:szCs w:val="24"/>
          </w:rPr>
          <w:t>圖</w:t>
        </w:r>
        <w:r w:rsidRPr="00AA4168">
          <w:rPr>
            <w:rStyle w:val="ab"/>
            <w:noProof/>
            <w:sz w:val="24"/>
            <w:szCs w:val="24"/>
          </w:rPr>
          <w:t xml:space="preserve">19 </w:t>
        </w:r>
        <w:r w:rsidRPr="00AA4168">
          <w:rPr>
            <w:rStyle w:val="ab"/>
            <w:rFonts w:hint="eastAsia"/>
            <w:noProof/>
            <w:sz w:val="24"/>
            <w:szCs w:val="24"/>
          </w:rPr>
          <w:t>情緒小助手範例二使用結果</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_Toc183425991 \h </w:instrText>
        </w:r>
        <w:r w:rsidRPr="00AA4168">
          <w:rPr>
            <w:noProof/>
            <w:webHidden/>
            <w:sz w:val="24"/>
            <w:szCs w:val="24"/>
          </w:rPr>
        </w:r>
        <w:r w:rsidRPr="00AA4168">
          <w:rPr>
            <w:noProof/>
            <w:webHidden/>
            <w:sz w:val="24"/>
            <w:szCs w:val="24"/>
          </w:rPr>
          <w:fldChar w:fldCharType="separate"/>
        </w:r>
        <w:r w:rsidRPr="00AA4168">
          <w:rPr>
            <w:noProof/>
            <w:webHidden/>
            <w:sz w:val="24"/>
            <w:szCs w:val="24"/>
          </w:rPr>
          <w:t>29</w:t>
        </w:r>
        <w:r w:rsidRPr="00AA4168">
          <w:rPr>
            <w:noProof/>
            <w:webHidden/>
            <w:sz w:val="24"/>
            <w:szCs w:val="24"/>
          </w:rPr>
          <w:fldChar w:fldCharType="end"/>
        </w:r>
      </w:hyperlink>
    </w:p>
    <w:p w14:paraId="3CADDECE" w14:textId="3FD8F49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2" w:history="1">
        <w:r w:rsidRPr="00AA4168">
          <w:rPr>
            <w:rStyle w:val="ab"/>
            <w:rFonts w:hint="eastAsia"/>
            <w:noProof/>
            <w:sz w:val="24"/>
            <w:szCs w:val="24"/>
          </w:rPr>
          <w:t>圖</w:t>
        </w:r>
        <w:r w:rsidRPr="00AA4168">
          <w:rPr>
            <w:rStyle w:val="ab"/>
            <w:noProof/>
            <w:sz w:val="24"/>
            <w:szCs w:val="24"/>
          </w:rPr>
          <w:t xml:space="preserve">20 </w:t>
        </w:r>
        <w:r w:rsidRPr="00AA4168">
          <w:rPr>
            <w:rStyle w:val="ab"/>
            <w:rFonts w:hint="eastAsia"/>
            <w:noProof/>
            <w:sz w:val="24"/>
            <w:szCs w:val="24"/>
          </w:rPr>
          <w:t>登入註冊系統</w:t>
        </w:r>
        <w:r w:rsidRPr="00AA4168">
          <w:rPr>
            <w:rStyle w:val="ab"/>
            <w:noProof/>
            <w:sz w:val="24"/>
            <w:szCs w:val="24"/>
          </w:rPr>
          <w:t>use case</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_Toc183425992 \h </w:instrText>
        </w:r>
        <w:r w:rsidRPr="00AA4168">
          <w:rPr>
            <w:noProof/>
            <w:webHidden/>
            <w:sz w:val="24"/>
            <w:szCs w:val="24"/>
          </w:rPr>
        </w:r>
        <w:r w:rsidRPr="00AA4168">
          <w:rPr>
            <w:noProof/>
            <w:webHidden/>
            <w:sz w:val="24"/>
            <w:szCs w:val="24"/>
          </w:rPr>
          <w:fldChar w:fldCharType="separate"/>
        </w:r>
        <w:r w:rsidRPr="00AA4168">
          <w:rPr>
            <w:noProof/>
            <w:webHidden/>
            <w:sz w:val="24"/>
            <w:szCs w:val="24"/>
          </w:rPr>
          <w:t>30</w:t>
        </w:r>
        <w:r w:rsidRPr="00AA4168">
          <w:rPr>
            <w:noProof/>
            <w:webHidden/>
            <w:sz w:val="24"/>
            <w:szCs w:val="24"/>
          </w:rPr>
          <w:fldChar w:fldCharType="end"/>
        </w:r>
      </w:hyperlink>
    </w:p>
    <w:p w14:paraId="7549512F" w14:textId="33A6DD52"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3" w:history="1">
        <w:r w:rsidRPr="00AA4168">
          <w:rPr>
            <w:rStyle w:val="ab"/>
            <w:rFonts w:hint="eastAsia"/>
            <w:noProof/>
            <w:sz w:val="24"/>
            <w:szCs w:val="24"/>
          </w:rPr>
          <w:t>圖</w:t>
        </w:r>
        <w:r w:rsidRPr="00AA4168">
          <w:rPr>
            <w:rStyle w:val="ab"/>
            <w:noProof/>
            <w:sz w:val="24"/>
            <w:szCs w:val="24"/>
          </w:rPr>
          <w:t>21</w:t>
        </w:r>
        <w:r w:rsidRPr="00AA4168">
          <w:rPr>
            <w:rStyle w:val="ab"/>
            <w:rFonts w:hint="eastAsia"/>
            <w:noProof/>
            <w:sz w:val="24"/>
            <w:szCs w:val="24"/>
          </w:rPr>
          <w:t>日記分析系統</w:t>
        </w:r>
        <w:r w:rsidRPr="00AA4168">
          <w:rPr>
            <w:rStyle w:val="ab"/>
            <w:noProof/>
            <w:sz w:val="24"/>
            <w:szCs w:val="24"/>
          </w:rPr>
          <w:t>use case</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_Toc183425993 \h </w:instrText>
        </w:r>
        <w:r w:rsidRPr="00AA4168">
          <w:rPr>
            <w:noProof/>
            <w:webHidden/>
            <w:sz w:val="24"/>
            <w:szCs w:val="24"/>
          </w:rPr>
        </w:r>
        <w:r w:rsidRPr="00AA4168">
          <w:rPr>
            <w:noProof/>
            <w:webHidden/>
            <w:sz w:val="24"/>
            <w:szCs w:val="24"/>
          </w:rPr>
          <w:fldChar w:fldCharType="separate"/>
        </w:r>
        <w:r w:rsidRPr="00AA4168">
          <w:rPr>
            <w:noProof/>
            <w:webHidden/>
            <w:sz w:val="24"/>
            <w:szCs w:val="24"/>
          </w:rPr>
          <w:t>30</w:t>
        </w:r>
        <w:r w:rsidRPr="00AA4168">
          <w:rPr>
            <w:noProof/>
            <w:webHidden/>
            <w:sz w:val="24"/>
            <w:szCs w:val="24"/>
          </w:rPr>
          <w:fldChar w:fldCharType="end"/>
        </w:r>
      </w:hyperlink>
    </w:p>
    <w:p w14:paraId="18BC7BCD" w14:textId="6C9704F6"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4" w:history="1">
        <w:r w:rsidRPr="00AA4168">
          <w:rPr>
            <w:rStyle w:val="ab"/>
            <w:rFonts w:hint="eastAsia"/>
            <w:noProof/>
            <w:sz w:val="24"/>
            <w:szCs w:val="24"/>
          </w:rPr>
          <w:t>圖</w:t>
        </w:r>
        <w:r w:rsidRPr="00AA4168">
          <w:rPr>
            <w:rStyle w:val="ab"/>
            <w:noProof/>
            <w:sz w:val="24"/>
            <w:szCs w:val="24"/>
          </w:rPr>
          <w:t xml:space="preserve">22 </w:t>
        </w:r>
        <w:r w:rsidRPr="00AA4168">
          <w:rPr>
            <w:rStyle w:val="ab"/>
            <w:rFonts w:hint="eastAsia"/>
            <w:noProof/>
            <w:sz w:val="24"/>
            <w:szCs w:val="24"/>
          </w:rPr>
          <w:t>好友系統</w:t>
        </w:r>
        <w:r w:rsidRPr="00AA4168">
          <w:rPr>
            <w:rStyle w:val="ab"/>
            <w:noProof/>
            <w:sz w:val="24"/>
            <w:szCs w:val="24"/>
          </w:rPr>
          <w:t>use case</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_Toc183425994 \h </w:instrText>
        </w:r>
        <w:r w:rsidRPr="00AA4168">
          <w:rPr>
            <w:noProof/>
            <w:webHidden/>
            <w:sz w:val="24"/>
            <w:szCs w:val="24"/>
          </w:rPr>
        </w:r>
        <w:r w:rsidRPr="00AA4168">
          <w:rPr>
            <w:noProof/>
            <w:webHidden/>
            <w:sz w:val="24"/>
            <w:szCs w:val="24"/>
          </w:rPr>
          <w:fldChar w:fldCharType="separate"/>
        </w:r>
        <w:r w:rsidRPr="00AA4168">
          <w:rPr>
            <w:noProof/>
            <w:webHidden/>
            <w:sz w:val="24"/>
            <w:szCs w:val="24"/>
          </w:rPr>
          <w:t>30</w:t>
        </w:r>
        <w:r w:rsidRPr="00AA4168">
          <w:rPr>
            <w:noProof/>
            <w:webHidden/>
            <w:sz w:val="24"/>
            <w:szCs w:val="24"/>
          </w:rPr>
          <w:fldChar w:fldCharType="end"/>
        </w:r>
      </w:hyperlink>
    </w:p>
    <w:p w14:paraId="11E6278A" w14:textId="1E9FB83B"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5" w:history="1">
        <w:r w:rsidRPr="00AA4168">
          <w:rPr>
            <w:rStyle w:val="ab"/>
            <w:rFonts w:hint="eastAsia"/>
            <w:noProof/>
            <w:sz w:val="24"/>
            <w:szCs w:val="24"/>
          </w:rPr>
          <w:t>圖</w:t>
        </w:r>
        <w:r w:rsidRPr="00AA4168">
          <w:rPr>
            <w:rStyle w:val="ab"/>
            <w:noProof/>
            <w:sz w:val="24"/>
            <w:szCs w:val="24"/>
          </w:rPr>
          <w:t>23</w:t>
        </w:r>
        <w:r w:rsidRPr="00AA4168">
          <w:rPr>
            <w:rStyle w:val="ab"/>
            <w:rFonts w:hint="eastAsia"/>
            <w:noProof/>
            <w:sz w:val="24"/>
            <w:szCs w:val="24"/>
          </w:rPr>
          <w:t>日記分析系統</w:t>
        </w:r>
        <w:r w:rsidRPr="00AA4168">
          <w:rPr>
            <w:rStyle w:val="ab"/>
            <w:noProof/>
            <w:sz w:val="24"/>
            <w:szCs w:val="24"/>
          </w:rPr>
          <w:t>use case</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_Toc183425995 \h </w:instrText>
        </w:r>
        <w:r w:rsidRPr="00AA4168">
          <w:rPr>
            <w:noProof/>
            <w:webHidden/>
            <w:sz w:val="24"/>
            <w:szCs w:val="24"/>
          </w:rPr>
        </w:r>
        <w:r w:rsidRPr="00AA4168">
          <w:rPr>
            <w:noProof/>
            <w:webHidden/>
            <w:sz w:val="24"/>
            <w:szCs w:val="24"/>
          </w:rPr>
          <w:fldChar w:fldCharType="separate"/>
        </w:r>
        <w:r w:rsidRPr="00AA4168">
          <w:rPr>
            <w:noProof/>
            <w:webHidden/>
            <w:sz w:val="24"/>
            <w:szCs w:val="24"/>
          </w:rPr>
          <w:t>30</w:t>
        </w:r>
        <w:r w:rsidRPr="00AA4168">
          <w:rPr>
            <w:noProof/>
            <w:webHidden/>
            <w:sz w:val="24"/>
            <w:szCs w:val="24"/>
          </w:rPr>
          <w:fldChar w:fldCharType="end"/>
        </w:r>
      </w:hyperlink>
    </w:p>
    <w:p w14:paraId="45879839" w14:textId="3FE3E28F"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6" w:history="1">
        <w:r w:rsidRPr="00AA4168">
          <w:rPr>
            <w:rStyle w:val="ab"/>
            <w:rFonts w:hint="eastAsia"/>
            <w:noProof/>
            <w:sz w:val="24"/>
            <w:szCs w:val="24"/>
          </w:rPr>
          <w:t>圖</w:t>
        </w:r>
        <w:r w:rsidRPr="00AA4168">
          <w:rPr>
            <w:rStyle w:val="ab"/>
            <w:noProof/>
            <w:sz w:val="24"/>
            <w:szCs w:val="24"/>
          </w:rPr>
          <w:t xml:space="preserve">24 </w:t>
        </w:r>
        <w:r w:rsidRPr="00AA4168">
          <w:rPr>
            <w:rStyle w:val="ab"/>
            <w:rFonts w:hint="eastAsia"/>
            <w:noProof/>
            <w:sz w:val="24"/>
            <w:szCs w:val="24"/>
          </w:rPr>
          <w:t>系統架構圖</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_Toc183425996 \h </w:instrText>
        </w:r>
        <w:r w:rsidRPr="00AA4168">
          <w:rPr>
            <w:noProof/>
            <w:webHidden/>
            <w:sz w:val="24"/>
            <w:szCs w:val="24"/>
          </w:rPr>
        </w:r>
        <w:r w:rsidRPr="00AA4168">
          <w:rPr>
            <w:noProof/>
            <w:webHidden/>
            <w:sz w:val="24"/>
            <w:szCs w:val="24"/>
          </w:rPr>
          <w:fldChar w:fldCharType="separate"/>
        </w:r>
        <w:r w:rsidRPr="00AA4168">
          <w:rPr>
            <w:noProof/>
            <w:webHidden/>
            <w:sz w:val="24"/>
            <w:szCs w:val="24"/>
          </w:rPr>
          <w:t>31</w:t>
        </w:r>
        <w:r w:rsidRPr="00AA4168">
          <w:rPr>
            <w:noProof/>
            <w:webHidden/>
            <w:sz w:val="24"/>
            <w:szCs w:val="24"/>
          </w:rPr>
          <w:fldChar w:fldCharType="end"/>
        </w:r>
      </w:hyperlink>
    </w:p>
    <w:p w14:paraId="7DE79A4B" w14:textId="61226B6D"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7" w:history="1">
        <w:r w:rsidRPr="00AA4168">
          <w:rPr>
            <w:rStyle w:val="ab"/>
            <w:rFonts w:hint="eastAsia"/>
            <w:noProof/>
            <w:sz w:val="24"/>
            <w:szCs w:val="24"/>
          </w:rPr>
          <w:t>圖</w:t>
        </w:r>
        <w:r w:rsidRPr="00AA4168">
          <w:rPr>
            <w:rStyle w:val="ab"/>
            <w:noProof/>
            <w:sz w:val="24"/>
            <w:szCs w:val="24"/>
          </w:rPr>
          <w:t xml:space="preserve">25 </w:t>
        </w:r>
        <w:r w:rsidRPr="00AA4168">
          <w:rPr>
            <w:rStyle w:val="ab"/>
            <w:rFonts w:hint="eastAsia"/>
            <w:noProof/>
            <w:sz w:val="24"/>
            <w:szCs w:val="24"/>
          </w:rPr>
          <w:t>資料庫架構</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_Toc183425997 \h </w:instrText>
        </w:r>
        <w:r w:rsidRPr="00AA4168">
          <w:rPr>
            <w:noProof/>
            <w:webHidden/>
            <w:sz w:val="24"/>
            <w:szCs w:val="24"/>
          </w:rPr>
        </w:r>
        <w:r w:rsidRPr="00AA4168">
          <w:rPr>
            <w:noProof/>
            <w:webHidden/>
            <w:sz w:val="24"/>
            <w:szCs w:val="24"/>
          </w:rPr>
          <w:fldChar w:fldCharType="separate"/>
        </w:r>
        <w:r w:rsidRPr="00AA4168">
          <w:rPr>
            <w:noProof/>
            <w:webHidden/>
            <w:sz w:val="24"/>
            <w:szCs w:val="24"/>
          </w:rPr>
          <w:t>33</w:t>
        </w:r>
        <w:r w:rsidRPr="00AA4168">
          <w:rPr>
            <w:noProof/>
            <w:webHidden/>
            <w:sz w:val="24"/>
            <w:szCs w:val="24"/>
          </w:rPr>
          <w:fldChar w:fldCharType="end"/>
        </w:r>
      </w:hyperlink>
    </w:p>
    <w:p w14:paraId="39173C69" w14:textId="270B0948"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8" w:history="1">
        <w:r w:rsidRPr="00AA4168">
          <w:rPr>
            <w:rStyle w:val="ab"/>
            <w:rFonts w:hint="eastAsia"/>
            <w:noProof/>
            <w:sz w:val="24"/>
            <w:szCs w:val="24"/>
          </w:rPr>
          <w:t>圖</w:t>
        </w:r>
        <w:r w:rsidRPr="00AA4168">
          <w:rPr>
            <w:rStyle w:val="ab"/>
            <w:noProof/>
            <w:sz w:val="24"/>
            <w:szCs w:val="24"/>
          </w:rPr>
          <w:t xml:space="preserve">26 </w:t>
        </w:r>
        <w:r w:rsidRPr="00AA4168">
          <w:rPr>
            <w:rStyle w:val="ab"/>
            <w:rFonts w:hint="eastAsia"/>
            <w:noProof/>
            <w:sz w:val="24"/>
            <w:szCs w:val="24"/>
          </w:rPr>
          <w:t>實體關聯圖</w:t>
        </w:r>
        <w:r w:rsidRPr="00AA4168">
          <w:rPr>
            <w:rStyle w:val="ab"/>
            <w:noProof/>
            <w:sz w:val="24"/>
            <w:szCs w:val="24"/>
          </w:rPr>
          <w:t xml:space="preserve"> (ERD)</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_Toc183425998 \h </w:instrText>
        </w:r>
        <w:r w:rsidRPr="00AA4168">
          <w:rPr>
            <w:noProof/>
            <w:webHidden/>
            <w:sz w:val="24"/>
            <w:szCs w:val="24"/>
          </w:rPr>
        </w:r>
        <w:r w:rsidRPr="00AA4168">
          <w:rPr>
            <w:noProof/>
            <w:webHidden/>
            <w:sz w:val="24"/>
            <w:szCs w:val="24"/>
          </w:rPr>
          <w:fldChar w:fldCharType="separate"/>
        </w:r>
        <w:r w:rsidRPr="00AA4168">
          <w:rPr>
            <w:noProof/>
            <w:webHidden/>
            <w:sz w:val="24"/>
            <w:szCs w:val="24"/>
          </w:rPr>
          <w:t>34</w:t>
        </w:r>
        <w:r w:rsidRPr="00AA4168">
          <w:rPr>
            <w:noProof/>
            <w:webHidden/>
            <w:sz w:val="24"/>
            <w:szCs w:val="24"/>
          </w:rPr>
          <w:fldChar w:fldCharType="end"/>
        </w:r>
      </w:hyperlink>
    </w:p>
    <w:p w14:paraId="4B756A13" w14:textId="53846965"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5999" w:history="1">
        <w:r w:rsidRPr="00AA4168">
          <w:rPr>
            <w:rStyle w:val="ab"/>
            <w:rFonts w:hint="eastAsia"/>
            <w:noProof/>
            <w:sz w:val="24"/>
            <w:szCs w:val="24"/>
          </w:rPr>
          <w:t>圖</w:t>
        </w:r>
        <w:r w:rsidRPr="00AA4168">
          <w:rPr>
            <w:rStyle w:val="ab"/>
            <w:noProof/>
            <w:sz w:val="24"/>
            <w:szCs w:val="24"/>
          </w:rPr>
          <w:t>27 APP</w:t>
        </w:r>
        <w:r w:rsidRPr="00AA4168">
          <w:rPr>
            <w:rStyle w:val="ab"/>
            <w:rFonts w:hint="eastAsia"/>
            <w:noProof/>
            <w:sz w:val="24"/>
            <w:szCs w:val="24"/>
          </w:rPr>
          <w:t>架構圖</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_Toc183425999 \h </w:instrText>
        </w:r>
        <w:r w:rsidRPr="00AA4168">
          <w:rPr>
            <w:noProof/>
            <w:webHidden/>
            <w:sz w:val="24"/>
            <w:szCs w:val="24"/>
          </w:rPr>
        </w:r>
        <w:r w:rsidRPr="00AA4168">
          <w:rPr>
            <w:noProof/>
            <w:webHidden/>
            <w:sz w:val="24"/>
            <w:szCs w:val="24"/>
          </w:rPr>
          <w:fldChar w:fldCharType="separate"/>
        </w:r>
        <w:r w:rsidRPr="00AA4168">
          <w:rPr>
            <w:noProof/>
            <w:webHidden/>
            <w:sz w:val="24"/>
            <w:szCs w:val="24"/>
          </w:rPr>
          <w:t>35</w:t>
        </w:r>
        <w:r w:rsidRPr="00AA4168">
          <w:rPr>
            <w:noProof/>
            <w:webHidden/>
            <w:sz w:val="24"/>
            <w:szCs w:val="24"/>
          </w:rPr>
          <w:fldChar w:fldCharType="end"/>
        </w:r>
      </w:hyperlink>
    </w:p>
    <w:p w14:paraId="72734440" w14:textId="0C5C9C5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0" w:history="1">
        <w:r w:rsidRPr="00AA4168">
          <w:rPr>
            <w:rStyle w:val="ab"/>
            <w:rFonts w:hint="eastAsia"/>
            <w:noProof/>
            <w:sz w:val="24"/>
            <w:szCs w:val="24"/>
          </w:rPr>
          <w:t>圖</w:t>
        </w:r>
        <w:r w:rsidRPr="00AA4168">
          <w:rPr>
            <w:rStyle w:val="ab"/>
            <w:noProof/>
            <w:sz w:val="24"/>
            <w:szCs w:val="24"/>
          </w:rPr>
          <w:t xml:space="preserve">28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歡迎頁</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_Toc183426000 \h </w:instrText>
        </w:r>
        <w:r w:rsidRPr="00AA4168">
          <w:rPr>
            <w:noProof/>
            <w:webHidden/>
            <w:sz w:val="24"/>
            <w:szCs w:val="24"/>
          </w:rPr>
        </w:r>
        <w:r w:rsidRPr="00AA4168">
          <w:rPr>
            <w:noProof/>
            <w:webHidden/>
            <w:sz w:val="24"/>
            <w:szCs w:val="24"/>
          </w:rPr>
          <w:fldChar w:fldCharType="separate"/>
        </w:r>
        <w:r w:rsidRPr="00AA4168">
          <w:rPr>
            <w:noProof/>
            <w:webHidden/>
            <w:sz w:val="24"/>
            <w:szCs w:val="24"/>
          </w:rPr>
          <w:t>36</w:t>
        </w:r>
        <w:r w:rsidRPr="00AA4168">
          <w:rPr>
            <w:noProof/>
            <w:webHidden/>
            <w:sz w:val="24"/>
            <w:szCs w:val="24"/>
          </w:rPr>
          <w:fldChar w:fldCharType="end"/>
        </w:r>
      </w:hyperlink>
    </w:p>
    <w:p w14:paraId="4B0E33ED" w14:textId="061C685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1" w:history="1">
        <w:r w:rsidRPr="00AA4168">
          <w:rPr>
            <w:rStyle w:val="ab"/>
            <w:rFonts w:hint="eastAsia"/>
            <w:noProof/>
            <w:sz w:val="24"/>
            <w:szCs w:val="24"/>
          </w:rPr>
          <w:t>圖</w:t>
        </w:r>
        <w:r w:rsidRPr="00AA4168">
          <w:rPr>
            <w:rStyle w:val="ab"/>
            <w:noProof/>
            <w:sz w:val="24"/>
            <w:szCs w:val="24"/>
          </w:rPr>
          <w:t xml:space="preserve">29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登入</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_Toc183426001 \h </w:instrText>
        </w:r>
        <w:r w:rsidRPr="00AA4168">
          <w:rPr>
            <w:noProof/>
            <w:webHidden/>
            <w:sz w:val="24"/>
            <w:szCs w:val="24"/>
          </w:rPr>
        </w:r>
        <w:r w:rsidRPr="00AA4168">
          <w:rPr>
            <w:noProof/>
            <w:webHidden/>
            <w:sz w:val="24"/>
            <w:szCs w:val="24"/>
          </w:rPr>
          <w:fldChar w:fldCharType="separate"/>
        </w:r>
        <w:r w:rsidRPr="00AA4168">
          <w:rPr>
            <w:noProof/>
            <w:webHidden/>
            <w:sz w:val="24"/>
            <w:szCs w:val="24"/>
          </w:rPr>
          <w:t>36</w:t>
        </w:r>
        <w:r w:rsidRPr="00AA4168">
          <w:rPr>
            <w:noProof/>
            <w:webHidden/>
            <w:sz w:val="24"/>
            <w:szCs w:val="24"/>
          </w:rPr>
          <w:fldChar w:fldCharType="end"/>
        </w:r>
      </w:hyperlink>
    </w:p>
    <w:p w14:paraId="7AEADB7E" w14:textId="1F46FE4F"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2" w:history="1">
        <w:r w:rsidRPr="00AA4168">
          <w:rPr>
            <w:rStyle w:val="ab"/>
            <w:rFonts w:hint="eastAsia"/>
            <w:noProof/>
            <w:sz w:val="24"/>
            <w:szCs w:val="24"/>
          </w:rPr>
          <w:t>圖</w:t>
        </w:r>
        <w:r w:rsidRPr="00AA4168">
          <w:rPr>
            <w:rStyle w:val="ab"/>
            <w:noProof/>
            <w:sz w:val="24"/>
            <w:szCs w:val="24"/>
          </w:rPr>
          <w:t xml:space="preserve">30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找回密碼</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_Toc183426002 \h </w:instrText>
        </w:r>
        <w:r w:rsidRPr="00AA4168">
          <w:rPr>
            <w:noProof/>
            <w:webHidden/>
            <w:sz w:val="24"/>
            <w:szCs w:val="24"/>
          </w:rPr>
        </w:r>
        <w:r w:rsidRPr="00AA4168">
          <w:rPr>
            <w:noProof/>
            <w:webHidden/>
            <w:sz w:val="24"/>
            <w:szCs w:val="24"/>
          </w:rPr>
          <w:fldChar w:fldCharType="separate"/>
        </w:r>
        <w:r w:rsidRPr="00AA4168">
          <w:rPr>
            <w:noProof/>
            <w:webHidden/>
            <w:sz w:val="24"/>
            <w:szCs w:val="24"/>
          </w:rPr>
          <w:t>37</w:t>
        </w:r>
        <w:r w:rsidRPr="00AA4168">
          <w:rPr>
            <w:noProof/>
            <w:webHidden/>
            <w:sz w:val="24"/>
            <w:szCs w:val="24"/>
          </w:rPr>
          <w:fldChar w:fldCharType="end"/>
        </w:r>
      </w:hyperlink>
    </w:p>
    <w:p w14:paraId="1EF36D28" w14:textId="1577CC6E"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3" w:history="1">
        <w:r w:rsidRPr="00AA4168">
          <w:rPr>
            <w:rStyle w:val="ab"/>
            <w:rFonts w:hint="eastAsia"/>
            <w:noProof/>
            <w:sz w:val="24"/>
            <w:szCs w:val="24"/>
          </w:rPr>
          <w:t>圖</w:t>
        </w:r>
        <w:r w:rsidRPr="00AA4168">
          <w:rPr>
            <w:rStyle w:val="ab"/>
            <w:noProof/>
            <w:sz w:val="24"/>
            <w:szCs w:val="24"/>
          </w:rPr>
          <w:t xml:space="preserve">31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註冊</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_Toc183426003 \h </w:instrText>
        </w:r>
        <w:r w:rsidRPr="00AA4168">
          <w:rPr>
            <w:noProof/>
            <w:webHidden/>
            <w:sz w:val="24"/>
            <w:szCs w:val="24"/>
          </w:rPr>
        </w:r>
        <w:r w:rsidRPr="00AA4168">
          <w:rPr>
            <w:noProof/>
            <w:webHidden/>
            <w:sz w:val="24"/>
            <w:szCs w:val="24"/>
          </w:rPr>
          <w:fldChar w:fldCharType="separate"/>
        </w:r>
        <w:r w:rsidRPr="00AA4168">
          <w:rPr>
            <w:noProof/>
            <w:webHidden/>
            <w:sz w:val="24"/>
            <w:szCs w:val="24"/>
          </w:rPr>
          <w:t>37</w:t>
        </w:r>
        <w:r w:rsidRPr="00AA4168">
          <w:rPr>
            <w:noProof/>
            <w:webHidden/>
            <w:sz w:val="24"/>
            <w:szCs w:val="24"/>
          </w:rPr>
          <w:fldChar w:fldCharType="end"/>
        </w:r>
      </w:hyperlink>
    </w:p>
    <w:p w14:paraId="7BAF5F16" w14:textId="18E6A0A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4" w:history="1">
        <w:r w:rsidRPr="00AA4168">
          <w:rPr>
            <w:rStyle w:val="ab"/>
            <w:rFonts w:hint="eastAsia"/>
            <w:noProof/>
            <w:sz w:val="24"/>
            <w:szCs w:val="24"/>
          </w:rPr>
          <w:t>圖</w:t>
        </w:r>
        <w:r w:rsidRPr="00AA4168">
          <w:rPr>
            <w:rStyle w:val="ab"/>
            <w:noProof/>
            <w:sz w:val="24"/>
            <w:szCs w:val="24"/>
          </w:rPr>
          <w:t xml:space="preserve">32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_Toc183426004 \h </w:instrText>
        </w:r>
        <w:r w:rsidRPr="00AA4168">
          <w:rPr>
            <w:noProof/>
            <w:webHidden/>
            <w:sz w:val="24"/>
            <w:szCs w:val="24"/>
          </w:rPr>
        </w:r>
        <w:r w:rsidRPr="00AA4168">
          <w:rPr>
            <w:noProof/>
            <w:webHidden/>
            <w:sz w:val="24"/>
            <w:szCs w:val="24"/>
          </w:rPr>
          <w:fldChar w:fldCharType="separate"/>
        </w:r>
        <w:r w:rsidRPr="00AA4168">
          <w:rPr>
            <w:noProof/>
            <w:webHidden/>
            <w:sz w:val="24"/>
            <w:szCs w:val="24"/>
          </w:rPr>
          <w:t>38</w:t>
        </w:r>
        <w:r w:rsidRPr="00AA4168">
          <w:rPr>
            <w:noProof/>
            <w:webHidden/>
            <w:sz w:val="24"/>
            <w:szCs w:val="24"/>
          </w:rPr>
          <w:fldChar w:fldCharType="end"/>
        </w:r>
      </w:hyperlink>
    </w:p>
    <w:p w14:paraId="11DFBABE" w14:textId="630E3D9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5" w:history="1">
        <w:r w:rsidRPr="00AA4168">
          <w:rPr>
            <w:rStyle w:val="ab"/>
            <w:rFonts w:hint="eastAsia"/>
            <w:noProof/>
            <w:sz w:val="24"/>
            <w:szCs w:val="24"/>
          </w:rPr>
          <w:t>圖</w:t>
        </w:r>
        <w:r w:rsidRPr="00AA4168">
          <w:rPr>
            <w:rStyle w:val="ab"/>
            <w:noProof/>
            <w:sz w:val="24"/>
            <w:szCs w:val="24"/>
          </w:rPr>
          <w:t xml:space="preserve">33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主頁點選盆栽</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_Toc183426005 \h </w:instrText>
        </w:r>
        <w:r w:rsidRPr="00AA4168">
          <w:rPr>
            <w:noProof/>
            <w:webHidden/>
            <w:sz w:val="24"/>
            <w:szCs w:val="24"/>
          </w:rPr>
        </w:r>
        <w:r w:rsidRPr="00AA4168">
          <w:rPr>
            <w:noProof/>
            <w:webHidden/>
            <w:sz w:val="24"/>
            <w:szCs w:val="24"/>
          </w:rPr>
          <w:fldChar w:fldCharType="separate"/>
        </w:r>
        <w:r w:rsidRPr="00AA4168">
          <w:rPr>
            <w:noProof/>
            <w:webHidden/>
            <w:sz w:val="24"/>
            <w:szCs w:val="24"/>
          </w:rPr>
          <w:t>38</w:t>
        </w:r>
        <w:r w:rsidRPr="00AA4168">
          <w:rPr>
            <w:noProof/>
            <w:webHidden/>
            <w:sz w:val="24"/>
            <w:szCs w:val="24"/>
          </w:rPr>
          <w:fldChar w:fldCharType="end"/>
        </w:r>
      </w:hyperlink>
    </w:p>
    <w:p w14:paraId="4F0BC64B" w14:textId="1450CF47"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6" w:history="1">
        <w:r w:rsidRPr="00AA4168">
          <w:rPr>
            <w:rStyle w:val="ab"/>
            <w:rFonts w:hint="eastAsia"/>
            <w:noProof/>
            <w:sz w:val="24"/>
            <w:szCs w:val="24"/>
          </w:rPr>
          <w:t>圖</w:t>
        </w:r>
        <w:r w:rsidRPr="00AA4168">
          <w:rPr>
            <w:rStyle w:val="ab"/>
            <w:noProof/>
            <w:sz w:val="24"/>
            <w:szCs w:val="24"/>
          </w:rPr>
          <w:t xml:space="preserve">34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主頁點選音響</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_Toc183426006 \h </w:instrText>
        </w:r>
        <w:r w:rsidRPr="00AA4168">
          <w:rPr>
            <w:noProof/>
            <w:webHidden/>
            <w:sz w:val="24"/>
            <w:szCs w:val="24"/>
          </w:rPr>
        </w:r>
        <w:r w:rsidRPr="00AA4168">
          <w:rPr>
            <w:noProof/>
            <w:webHidden/>
            <w:sz w:val="24"/>
            <w:szCs w:val="24"/>
          </w:rPr>
          <w:fldChar w:fldCharType="separate"/>
        </w:r>
        <w:r w:rsidRPr="00AA4168">
          <w:rPr>
            <w:noProof/>
            <w:webHidden/>
            <w:sz w:val="24"/>
            <w:szCs w:val="24"/>
          </w:rPr>
          <w:t>39</w:t>
        </w:r>
        <w:r w:rsidRPr="00AA4168">
          <w:rPr>
            <w:noProof/>
            <w:webHidden/>
            <w:sz w:val="24"/>
            <w:szCs w:val="24"/>
          </w:rPr>
          <w:fldChar w:fldCharType="end"/>
        </w:r>
      </w:hyperlink>
    </w:p>
    <w:p w14:paraId="11C2F8BA" w14:textId="6FADD895"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7" w:history="1">
        <w:r w:rsidRPr="00AA4168">
          <w:rPr>
            <w:rStyle w:val="ab"/>
            <w:rFonts w:hint="eastAsia"/>
            <w:noProof/>
            <w:sz w:val="24"/>
            <w:szCs w:val="24"/>
          </w:rPr>
          <w:t>圖</w:t>
        </w:r>
        <w:r w:rsidRPr="00AA4168">
          <w:rPr>
            <w:rStyle w:val="ab"/>
            <w:noProof/>
            <w:sz w:val="24"/>
            <w:szCs w:val="24"/>
          </w:rPr>
          <w:t xml:space="preserve">35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主頁點選畫框</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_Toc183426007 \h </w:instrText>
        </w:r>
        <w:r w:rsidRPr="00AA4168">
          <w:rPr>
            <w:noProof/>
            <w:webHidden/>
            <w:sz w:val="24"/>
            <w:szCs w:val="24"/>
          </w:rPr>
        </w:r>
        <w:r w:rsidRPr="00AA4168">
          <w:rPr>
            <w:noProof/>
            <w:webHidden/>
            <w:sz w:val="24"/>
            <w:szCs w:val="24"/>
          </w:rPr>
          <w:fldChar w:fldCharType="separate"/>
        </w:r>
        <w:r w:rsidRPr="00AA4168">
          <w:rPr>
            <w:noProof/>
            <w:webHidden/>
            <w:sz w:val="24"/>
            <w:szCs w:val="24"/>
          </w:rPr>
          <w:t>39</w:t>
        </w:r>
        <w:r w:rsidRPr="00AA4168">
          <w:rPr>
            <w:noProof/>
            <w:webHidden/>
            <w:sz w:val="24"/>
            <w:szCs w:val="24"/>
          </w:rPr>
          <w:fldChar w:fldCharType="end"/>
        </w:r>
      </w:hyperlink>
    </w:p>
    <w:p w14:paraId="7FCCA400" w14:textId="21EF208B"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8" w:history="1">
        <w:r w:rsidRPr="00AA4168">
          <w:rPr>
            <w:rStyle w:val="ab"/>
            <w:rFonts w:hint="eastAsia"/>
            <w:noProof/>
            <w:sz w:val="24"/>
            <w:szCs w:val="24"/>
          </w:rPr>
          <w:t>圖</w:t>
        </w:r>
        <w:r w:rsidRPr="00AA4168">
          <w:rPr>
            <w:rStyle w:val="ab"/>
            <w:noProof/>
            <w:sz w:val="24"/>
            <w:szCs w:val="24"/>
          </w:rPr>
          <w:t xml:space="preserve">36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使用者與芳療師互動</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_Toc183426008 \h </w:instrText>
        </w:r>
        <w:r w:rsidRPr="00AA4168">
          <w:rPr>
            <w:noProof/>
            <w:webHidden/>
            <w:sz w:val="24"/>
            <w:szCs w:val="24"/>
          </w:rPr>
        </w:r>
        <w:r w:rsidRPr="00AA4168">
          <w:rPr>
            <w:noProof/>
            <w:webHidden/>
            <w:sz w:val="24"/>
            <w:szCs w:val="24"/>
          </w:rPr>
          <w:fldChar w:fldCharType="separate"/>
        </w:r>
        <w:r w:rsidRPr="00AA4168">
          <w:rPr>
            <w:noProof/>
            <w:webHidden/>
            <w:sz w:val="24"/>
            <w:szCs w:val="24"/>
          </w:rPr>
          <w:t>40</w:t>
        </w:r>
        <w:r w:rsidRPr="00AA4168">
          <w:rPr>
            <w:noProof/>
            <w:webHidden/>
            <w:sz w:val="24"/>
            <w:szCs w:val="24"/>
          </w:rPr>
          <w:fldChar w:fldCharType="end"/>
        </w:r>
      </w:hyperlink>
    </w:p>
    <w:p w14:paraId="68BC8930" w14:textId="61D65497"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09" w:history="1">
        <w:r w:rsidRPr="00AA4168">
          <w:rPr>
            <w:rStyle w:val="ab"/>
            <w:rFonts w:hint="eastAsia"/>
            <w:noProof/>
            <w:sz w:val="24"/>
            <w:szCs w:val="24"/>
          </w:rPr>
          <w:t>圖</w:t>
        </w:r>
        <w:r w:rsidRPr="00AA4168">
          <w:rPr>
            <w:rStyle w:val="ab"/>
            <w:noProof/>
            <w:sz w:val="24"/>
            <w:szCs w:val="24"/>
          </w:rPr>
          <w:t xml:space="preserve">37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主頁點選日記</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_Toc183426009 \h </w:instrText>
        </w:r>
        <w:r w:rsidRPr="00AA4168">
          <w:rPr>
            <w:noProof/>
            <w:webHidden/>
            <w:sz w:val="24"/>
            <w:szCs w:val="24"/>
          </w:rPr>
        </w:r>
        <w:r w:rsidRPr="00AA4168">
          <w:rPr>
            <w:noProof/>
            <w:webHidden/>
            <w:sz w:val="24"/>
            <w:szCs w:val="24"/>
          </w:rPr>
          <w:fldChar w:fldCharType="separate"/>
        </w:r>
        <w:r w:rsidRPr="00AA4168">
          <w:rPr>
            <w:noProof/>
            <w:webHidden/>
            <w:sz w:val="24"/>
            <w:szCs w:val="24"/>
          </w:rPr>
          <w:t>40</w:t>
        </w:r>
        <w:r w:rsidRPr="00AA4168">
          <w:rPr>
            <w:noProof/>
            <w:webHidden/>
            <w:sz w:val="24"/>
            <w:szCs w:val="24"/>
          </w:rPr>
          <w:fldChar w:fldCharType="end"/>
        </w:r>
      </w:hyperlink>
    </w:p>
    <w:p w14:paraId="23E7D393" w14:textId="089A2E0E"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0" w:history="1">
        <w:r w:rsidRPr="00AA4168">
          <w:rPr>
            <w:rStyle w:val="ab"/>
            <w:rFonts w:hint="eastAsia"/>
            <w:noProof/>
            <w:sz w:val="24"/>
            <w:szCs w:val="24"/>
          </w:rPr>
          <w:t>圖</w:t>
        </w:r>
        <w:r w:rsidRPr="00AA4168">
          <w:rPr>
            <w:rStyle w:val="ab"/>
            <w:noProof/>
            <w:sz w:val="24"/>
            <w:szCs w:val="24"/>
          </w:rPr>
          <w:t xml:space="preserve">38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日記繳交</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_Toc183426010 \h </w:instrText>
        </w:r>
        <w:r w:rsidRPr="00AA4168">
          <w:rPr>
            <w:noProof/>
            <w:webHidden/>
            <w:sz w:val="24"/>
            <w:szCs w:val="24"/>
          </w:rPr>
        </w:r>
        <w:r w:rsidRPr="00AA4168">
          <w:rPr>
            <w:noProof/>
            <w:webHidden/>
            <w:sz w:val="24"/>
            <w:szCs w:val="24"/>
          </w:rPr>
          <w:fldChar w:fldCharType="separate"/>
        </w:r>
        <w:r w:rsidRPr="00AA4168">
          <w:rPr>
            <w:noProof/>
            <w:webHidden/>
            <w:sz w:val="24"/>
            <w:szCs w:val="24"/>
          </w:rPr>
          <w:t>41</w:t>
        </w:r>
        <w:r w:rsidRPr="00AA4168">
          <w:rPr>
            <w:noProof/>
            <w:webHidden/>
            <w:sz w:val="24"/>
            <w:szCs w:val="24"/>
          </w:rPr>
          <w:fldChar w:fldCharType="end"/>
        </w:r>
      </w:hyperlink>
    </w:p>
    <w:p w14:paraId="0FAC7FC7" w14:textId="21901713"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1" w:history="1">
        <w:r w:rsidRPr="00AA4168">
          <w:rPr>
            <w:rStyle w:val="ab"/>
            <w:rFonts w:hint="eastAsia"/>
            <w:noProof/>
            <w:sz w:val="24"/>
            <w:szCs w:val="24"/>
          </w:rPr>
          <w:t>圖</w:t>
        </w:r>
        <w:r w:rsidRPr="00AA4168">
          <w:rPr>
            <w:rStyle w:val="ab"/>
            <w:noProof/>
            <w:sz w:val="24"/>
            <w:szCs w:val="24"/>
          </w:rPr>
          <w:t xml:space="preserve">39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日記完成</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_Toc183426011 \h </w:instrText>
        </w:r>
        <w:r w:rsidRPr="00AA4168">
          <w:rPr>
            <w:noProof/>
            <w:webHidden/>
            <w:sz w:val="24"/>
            <w:szCs w:val="24"/>
          </w:rPr>
        </w:r>
        <w:r w:rsidRPr="00AA4168">
          <w:rPr>
            <w:noProof/>
            <w:webHidden/>
            <w:sz w:val="24"/>
            <w:szCs w:val="24"/>
          </w:rPr>
          <w:fldChar w:fldCharType="separate"/>
        </w:r>
        <w:r w:rsidRPr="00AA4168">
          <w:rPr>
            <w:noProof/>
            <w:webHidden/>
            <w:sz w:val="24"/>
            <w:szCs w:val="24"/>
          </w:rPr>
          <w:t>42</w:t>
        </w:r>
        <w:r w:rsidRPr="00AA4168">
          <w:rPr>
            <w:noProof/>
            <w:webHidden/>
            <w:sz w:val="24"/>
            <w:szCs w:val="24"/>
          </w:rPr>
          <w:fldChar w:fldCharType="end"/>
        </w:r>
      </w:hyperlink>
    </w:p>
    <w:p w14:paraId="67AEB2CF" w14:textId="62DFE3A2"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2" w:history="1">
        <w:r w:rsidRPr="00AA4168">
          <w:rPr>
            <w:rStyle w:val="ab"/>
            <w:rFonts w:hint="eastAsia"/>
            <w:noProof/>
            <w:sz w:val="24"/>
            <w:szCs w:val="24"/>
          </w:rPr>
          <w:t>圖</w:t>
        </w:r>
        <w:r w:rsidRPr="00AA4168">
          <w:rPr>
            <w:rStyle w:val="ab"/>
            <w:noProof/>
            <w:sz w:val="24"/>
            <w:szCs w:val="24"/>
          </w:rPr>
          <w:t xml:space="preserve">40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主頁點選日曆</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_Toc183426012 \h </w:instrText>
        </w:r>
        <w:r w:rsidRPr="00AA4168">
          <w:rPr>
            <w:noProof/>
            <w:webHidden/>
            <w:sz w:val="24"/>
            <w:szCs w:val="24"/>
          </w:rPr>
        </w:r>
        <w:r w:rsidRPr="00AA4168">
          <w:rPr>
            <w:noProof/>
            <w:webHidden/>
            <w:sz w:val="24"/>
            <w:szCs w:val="24"/>
          </w:rPr>
          <w:fldChar w:fldCharType="separate"/>
        </w:r>
        <w:r w:rsidRPr="00AA4168">
          <w:rPr>
            <w:noProof/>
            <w:webHidden/>
            <w:sz w:val="24"/>
            <w:szCs w:val="24"/>
          </w:rPr>
          <w:t>42</w:t>
        </w:r>
        <w:r w:rsidRPr="00AA4168">
          <w:rPr>
            <w:noProof/>
            <w:webHidden/>
            <w:sz w:val="24"/>
            <w:szCs w:val="24"/>
          </w:rPr>
          <w:fldChar w:fldCharType="end"/>
        </w:r>
      </w:hyperlink>
    </w:p>
    <w:p w14:paraId="340E8DE9" w14:textId="229E21DC"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3" w:history="1">
        <w:r w:rsidRPr="00AA4168">
          <w:rPr>
            <w:rStyle w:val="ab"/>
            <w:rFonts w:hint="eastAsia"/>
            <w:noProof/>
            <w:sz w:val="24"/>
            <w:szCs w:val="24"/>
          </w:rPr>
          <w:t>圖</w:t>
        </w:r>
        <w:r w:rsidRPr="00AA4168">
          <w:rPr>
            <w:rStyle w:val="ab"/>
            <w:noProof/>
            <w:sz w:val="24"/>
            <w:szCs w:val="24"/>
          </w:rPr>
          <w:t xml:space="preserve">41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分析</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_Toc183426013 \h </w:instrText>
        </w:r>
        <w:r w:rsidRPr="00AA4168">
          <w:rPr>
            <w:noProof/>
            <w:webHidden/>
            <w:sz w:val="24"/>
            <w:szCs w:val="24"/>
          </w:rPr>
        </w:r>
        <w:r w:rsidRPr="00AA4168">
          <w:rPr>
            <w:noProof/>
            <w:webHidden/>
            <w:sz w:val="24"/>
            <w:szCs w:val="24"/>
          </w:rPr>
          <w:fldChar w:fldCharType="separate"/>
        </w:r>
        <w:r w:rsidRPr="00AA4168">
          <w:rPr>
            <w:noProof/>
            <w:webHidden/>
            <w:sz w:val="24"/>
            <w:szCs w:val="24"/>
          </w:rPr>
          <w:t>43</w:t>
        </w:r>
        <w:r w:rsidRPr="00AA4168">
          <w:rPr>
            <w:noProof/>
            <w:webHidden/>
            <w:sz w:val="24"/>
            <w:szCs w:val="24"/>
          </w:rPr>
          <w:fldChar w:fldCharType="end"/>
        </w:r>
      </w:hyperlink>
    </w:p>
    <w:p w14:paraId="2D66EDE6" w14:textId="3C31C57F"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4" w:history="1">
        <w:r w:rsidRPr="00AA4168">
          <w:rPr>
            <w:rStyle w:val="ab"/>
            <w:rFonts w:hint="eastAsia"/>
            <w:noProof/>
            <w:sz w:val="24"/>
            <w:szCs w:val="24"/>
          </w:rPr>
          <w:t>圖</w:t>
        </w:r>
        <w:r w:rsidRPr="00AA4168">
          <w:rPr>
            <w:rStyle w:val="ab"/>
            <w:noProof/>
            <w:sz w:val="24"/>
            <w:szCs w:val="24"/>
          </w:rPr>
          <w:t xml:space="preserve">42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情緒小助手</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_Toc183426014 \h </w:instrText>
        </w:r>
        <w:r w:rsidRPr="00AA4168">
          <w:rPr>
            <w:noProof/>
            <w:webHidden/>
            <w:sz w:val="24"/>
            <w:szCs w:val="24"/>
          </w:rPr>
        </w:r>
        <w:r w:rsidRPr="00AA4168">
          <w:rPr>
            <w:noProof/>
            <w:webHidden/>
            <w:sz w:val="24"/>
            <w:szCs w:val="24"/>
          </w:rPr>
          <w:fldChar w:fldCharType="separate"/>
        </w:r>
        <w:r w:rsidRPr="00AA4168">
          <w:rPr>
            <w:noProof/>
            <w:webHidden/>
            <w:sz w:val="24"/>
            <w:szCs w:val="24"/>
          </w:rPr>
          <w:t>44</w:t>
        </w:r>
        <w:r w:rsidRPr="00AA4168">
          <w:rPr>
            <w:noProof/>
            <w:webHidden/>
            <w:sz w:val="24"/>
            <w:szCs w:val="24"/>
          </w:rPr>
          <w:fldChar w:fldCharType="end"/>
        </w:r>
      </w:hyperlink>
    </w:p>
    <w:p w14:paraId="60C16A9E" w14:textId="33AD95D6"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5" w:history="1">
        <w:r w:rsidRPr="00AA4168">
          <w:rPr>
            <w:rStyle w:val="ab"/>
            <w:rFonts w:hint="eastAsia"/>
            <w:noProof/>
            <w:sz w:val="24"/>
            <w:szCs w:val="24"/>
          </w:rPr>
          <w:t>圖</w:t>
        </w:r>
        <w:r w:rsidRPr="00AA4168">
          <w:rPr>
            <w:rStyle w:val="ab"/>
            <w:noProof/>
            <w:sz w:val="24"/>
            <w:szCs w:val="24"/>
          </w:rPr>
          <w:t xml:space="preserve">43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社交發文</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_Toc183426015 \h </w:instrText>
        </w:r>
        <w:r w:rsidRPr="00AA4168">
          <w:rPr>
            <w:noProof/>
            <w:webHidden/>
            <w:sz w:val="24"/>
            <w:szCs w:val="24"/>
          </w:rPr>
        </w:r>
        <w:r w:rsidRPr="00AA4168">
          <w:rPr>
            <w:noProof/>
            <w:webHidden/>
            <w:sz w:val="24"/>
            <w:szCs w:val="24"/>
          </w:rPr>
          <w:fldChar w:fldCharType="separate"/>
        </w:r>
        <w:r w:rsidRPr="00AA4168">
          <w:rPr>
            <w:noProof/>
            <w:webHidden/>
            <w:sz w:val="24"/>
            <w:szCs w:val="24"/>
          </w:rPr>
          <w:t>44</w:t>
        </w:r>
        <w:r w:rsidRPr="00AA4168">
          <w:rPr>
            <w:noProof/>
            <w:webHidden/>
            <w:sz w:val="24"/>
            <w:szCs w:val="24"/>
          </w:rPr>
          <w:fldChar w:fldCharType="end"/>
        </w:r>
      </w:hyperlink>
    </w:p>
    <w:p w14:paraId="772415F9" w14:textId="544CC42A"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6" w:history="1">
        <w:r w:rsidRPr="00AA4168">
          <w:rPr>
            <w:rStyle w:val="ab"/>
            <w:rFonts w:hint="eastAsia"/>
            <w:noProof/>
            <w:sz w:val="24"/>
            <w:szCs w:val="24"/>
          </w:rPr>
          <w:t>圖</w:t>
        </w:r>
        <w:r w:rsidRPr="00AA4168">
          <w:rPr>
            <w:rStyle w:val="ab"/>
            <w:noProof/>
            <w:sz w:val="24"/>
            <w:szCs w:val="24"/>
          </w:rPr>
          <w:t xml:space="preserve">44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個性化貼文</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_Toc183426016 \h </w:instrText>
        </w:r>
        <w:r w:rsidRPr="00AA4168">
          <w:rPr>
            <w:noProof/>
            <w:webHidden/>
            <w:sz w:val="24"/>
            <w:szCs w:val="24"/>
          </w:rPr>
        </w:r>
        <w:r w:rsidRPr="00AA4168">
          <w:rPr>
            <w:noProof/>
            <w:webHidden/>
            <w:sz w:val="24"/>
            <w:szCs w:val="24"/>
          </w:rPr>
          <w:fldChar w:fldCharType="separate"/>
        </w:r>
        <w:r w:rsidRPr="00AA4168">
          <w:rPr>
            <w:noProof/>
            <w:webHidden/>
            <w:sz w:val="24"/>
            <w:szCs w:val="24"/>
          </w:rPr>
          <w:t>46</w:t>
        </w:r>
        <w:r w:rsidRPr="00AA4168">
          <w:rPr>
            <w:noProof/>
            <w:webHidden/>
            <w:sz w:val="24"/>
            <w:szCs w:val="24"/>
          </w:rPr>
          <w:fldChar w:fldCharType="end"/>
        </w:r>
      </w:hyperlink>
    </w:p>
    <w:p w14:paraId="3E6BE4D9" w14:textId="6A6095BD"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7" w:history="1">
        <w:r w:rsidRPr="00AA4168">
          <w:rPr>
            <w:rStyle w:val="ab"/>
            <w:rFonts w:hint="eastAsia"/>
            <w:noProof/>
            <w:sz w:val="24"/>
            <w:szCs w:val="24"/>
          </w:rPr>
          <w:t>圖</w:t>
        </w:r>
        <w:r w:rsidRPr="00AA4168">
          <w:rPr>
            <w:rStyle w:val="ab"/>
            <w:noProof/>
            <w:sz w:val="24"/>
            <w:szCs w:val="24"/>
          </w:rPr>
          <w:t xml:space="preserve">45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回覆留言</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_Toc183426017 \h </w:instrText>
        </w:r>
        <w:r w:rsidRPr="00AA4168">
          <w:rPr>
            <w:noProof/>
            <w:webHidden/>
            <w:sz w:val="24"/>
            <w:szCs w:val="24"/>
          </w:rPr>
        </w:r>
        <w:r w:rsidRPr="00AA4168">
          <w:rPr>
            <w:noProof/>
            <w:webHidden/>
            <w:sz w:val="24"/>
            <w:szCs w:val="24"/>
          </w:rPr>
          <w:fldChar w:fldCharType="separate"/>
        </w:r>
        <w:r w:rsidRPr="00AA4168">
          <w:rPr>
            <w:noProof/>
            <w:webHidden/>
            <w:sz w:val="24"/>
            <w:szCs w:val="24"/>
          </w:rPr>
          <w:t>46</w:t>
        </w:r>
        <w:r w:rsidRPr="00AA4168">
          <w:rPr>
            <w:noProof/>
            <w:webHidden/>
            <w:sz w:val="24"/>
            <w:szCs w:val="24"/>
          </w:rPr>
          <w:fldChar w:fldCharType="end"/>
        </w:r>
      </w:hyperlink>
    </w:p>
    <w:p w14:paraId="4C37282E" w14:textId="1F8C3E63"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8" w:history="1">
        <w:r w:rsidRPr="00AA4168">
          <w:rPr>
            <w:rStyle w:val="ab"/>
            <w:rFonts w:hint="eastAsia"/>
            <w:noProof/>
            <w:sz w:val="24"/>
            <w:szCs w:val="24"/>
          </w:rPr>
          <w:t>圖</w:t>
        </w:r>
        <w:r w:rsidRPr="00AA4168">
          <w:rPr>
            <w:rStyle w:val="ab"/>
            <w:noProof/>
            <w:sz w:val="24"/>
            <w:szCs w:val="24"/>
          </w:rPr>
          <w:t xml:space="preserve">46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好友視角貼文</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_Toc183426018 \h </w:instrText>
        </w:r>
        <w:r w:rsidRPr="00AA4168">
          <w:rPr>
            <w:noProof/>
            <w:webHidden/>
            <w:sz w:val="24"/>
            <w:szCs w:val="24"/>
          </w:rPr>
        </w:r>
        <w:r w:rsidRPr="00AA4168">
          <w:rPr>
            <w:noProof/>
            <w:webHidden/>
            <w:sz w:val="24"/>
            <w:szCs w:val="24"/>
          </w:rPr>
          <w:fldChar w:fldCharType="separate"/>
        </w:r>
        <w:r w:rsidRPr="00AA4168">
          <w:rPr>
            <w:noProof/>
            <w:webHidden/>
            <w:sz w:val="24"/>
            <w:szCs w:val="24"/>
          </w:rPr>
          <w:t>47</w:t>
        </w:r>
        <w:r w:rsidRPr="00AA4168">
          <w:rPr>
            <w:noProof/>
            <w:webHidden/>
            <w:sz w:val="24"/>
            <w:szCs w:val="24"/>
          </w:rPr>
          <w:fldChar w:fldCharType="end"/>
        </w:r>
      </w:hyperlink>
    </w:p>
    <w:p w14:paraId="7B0D5442" w14:textId="0B478E5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19" w:history="1">
        <w:r w:rsidRPr="00AA4168">
          <w:rPr>
            <w:rStyle w:val="ab"/>
            <w:rFonts w:hint="eastAsia"/>
            <w:noProof/>
            <w:sz w:val="24"/>
            <w:szCs w:val="24"/>
          </w:rPr>
          <w:t>圖</w:t>
        </w:r>
        <w:r w:rsidRPr="00AA4168">
          <w:rPr>
            <w:rStyle w:val="ab"/>
            <w:noProof/>
            <w:sz w:val="24"/>
            <w:szCs w:val="24"/>
          </w:rPr>
          <w:t xml:space="preserve">47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個人設定</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_Toc183426019 \h </w:instrText>
        </w:r>
        <w:r w:rsidRPr="00AA4168">
          <w:rPr>
            <w:noProof/>
            <w:webHidden/>
            <w:sz w:val="24"/>
            <w:szCs w:val="24"/>
          </w:rPr>
        </w:r>
        <w:r w:rsidRPr="00AA4168">
          <w:rPr>
            <w:noProof/>
            <w:webHidden/>
            <w:sz w:val="24"/>
            <w:szCs w:val="24"/>
          </w:rPr>
          <w:fldChar w:fldCharType="separate"/>
        </w:r>
        <w:r w:rsidRPr="00AA4168">
          <w:rPr>
            <w:noProof/>
            <w:webHidden/>
            <w:sz w:val="24"/>
            <w:szCs w:val="24"/>
          </w:rPr>
          <w:t>47</w:t>
        </w:r>
        <w:r w:rsidRPr="00AA4168">
          <w:rPr>
            <w:noProof/>
            <w:webHidden/>
            <w:sz w:val="24"/>
            <w:szCs w:val="24"/>
          </w:rPr>
          <w:fldChar w:fldCharType="end"/>
        </w:r>
      </w:hyperlink>
    </w:p>
    <w:p w14:paraId="4966693A" w14:textId="753FF331"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0" w:history="1">
        <w:r w:rsidRPr="00AA4168">
          <w:rPr>
            <w:rStyle w:val="ab"/>
            <w:rFonts w:hint="eastAsia"/>
            <w:noProof/>
            <w:sz w:val="24"/>
            <w:szCs w:val="24"/>
          </w:rPr>
          <w:t>圖</w:t>
        </w:r>
        <w:r w:rsidRPr="00AA4168">
          <w:rPr>
            <w:rStyle w:val="ab"/>
            <w:noProof/>
            <w:sz w:val="24"/>
            <w:szCs w:val="24"/>
          </w:rPr>
          <w:t xml:space="preserve">48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編輯</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_Toc183426020 \h </w:instrText>
        </w:r>
        <w:r w:rsidRPr="00AA4168">
          <w:rPr>
            <w:noProof/>
            <w:webHidden/>
            <w:sz w:val="24"/>
            <w:szCs w:val="24"/>
          </w:rPr>
        </w:r>
        <w:r w:rsidRPr="00AA4168">
          <w:rPr>
            <w:noProof/>
            <w:webHidden/>
            <w:sz w:val="24"/>
            <w:szCs w:val="24"/>
          </w:rPr>
          <w:fldChar w:fldCharType="separate"/>
        </w:r>
        <w:r w:rsidRPr="00AA4168">
          <w:rPr>
            <w:noProof/>
            <w:webHidden/>
            <w:sz w:val="24"/>
            <w:szCs w:val="24"/>
          </w:rPr>
          <w:t>48</w:t>
        </w:r>
        <w:r w:rsidRPr="00AA4168">
          <w:rPr>
            <w:noProof/>
            <w:webHidden/>
            <w:sz w:val="24"/>
            <w:szCs w:val="24"/>
          </w:rPr>
          <w:fldChar w:fldCharType="end"/>
        </w:r>
      </w:hyperlink>
    </w:p>
    <w:p w14:paraId="78DFBCA5" w14:textId="5D5EF98C"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1" w:history="1">
        <w:r w:rsidRPr="00AA4168">
          <w:rPr>
            <w:rStyle w:val="ab"/>
            <w:rFonts w:hint="eastAsia"/>
            <w:noProof/>
            <w:sz w:val="24"/>
            <w:szCs w:val="24"/>
          </w:rPr>
          <w:t>圖</w:t>
        </w:r>
        <w:r w:rsidRPr="00AA4168">
          <w:rPr>
            <w:rStyle w:val="ab"/>
            <w:noProof/>
            <w:sz w:val="24"/>
            <w:szCs w:val="24"/>
          </w:rPr>
          <w:t xml:space="preserve">49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貼文記錄</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_Toc183426021 \h </w:instrText>
        </w:r>
        <w:r w:rsidRPr="00AA4168">
          <w:rPr>
            <w:noProof/>
            <w:webHidden/>
            <w:sz w:val="24"/>
            <w:szCs w:val="24"/>
          </w:rPr>
        </w:r>
        <w:r w:rsidRPr="00AA4168">
          <w:rPr>
            <w:noProof/>
            <w:webHidden/>
            <w:sz w:val="24"/>
            <w:szCs w:val="24"/>
          </w:rPr>
          <w:fldChar w:fldCharType="separate"/>
        </w:r>
        <w:r w:rsidRPr="00AA4168">
          <w:rPr>
            <w:noProof/>
            <w:webHidden/>
            <w:sz w:val="24"/>
            <w:szCs w:val="24"/>
          </w:rPr>
          <w:t>48</w:t>
        </w:r>
        <w:r w:rsidRPr="00AA4168">
          <w:rPr>
            <w:noProof/>
            <w:webHidden/>
            <w:sz w:val="24"/>
            <w:szCs w:val="24"/>
          </w:rPr>
          <w:fldChar w:fldCharType="end"/>
        </w:r>
      </w:hyperlink>
    </w:p>
    <w:p w14:paraId="3A54F955" w14:textId="60F9A738"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2" w:history="1">
        <w:r w:rsidRPr="00AA4168">
          <w:rPr>
            <w:rStyle w:val="ab"/>
            <w:rFonts w:hint="eastAsia"/>
            <w:noProof/>
            <w:sz w:val="24"/>
            <w:szCs w:val="24"/>
          </w:rPr>
          <w:t>圖</w:t>
        </w:r>
        <w:r w:rsidRPr="00AA4168">
          <w:rPr>
            <w:rStyle w:val="ab"/>
            <w:noProof/>
            <w:sz w:val="24"/>
            <w:szCs w:val="24"/>
          </w:rPr>
          <w:t xml:space="preserve">50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好友列表</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_Toc183426022 \h </w:instrText>
        </w:r>
        <w:r w:rsidRPr="00AA4168">
          <w:rPr>
            <w:noProof/>
            <w:webHidden/>
            <w:sz w:val="24"/>
            <w:szCs w:val="24"/>
          </w:rPr>
        </w:r>
        <w:r w:rsidRPr="00AA4168">
          <w:rPr>
            <w:noProof/>
            <w:webHidden/>
            <w:sz w:val="24"/>
            <w:szCs w:val="24"/>
          </w:rPr>
          <w:fldChar w:fldCharType="separate"/>
        </w:r>
        <w:r w:rsidRPr="00AA4168">
          <w:rPr>
            <w:noProof/>
            <w:webHidden/>
            <w:sz w:val="24"/>
            <w:szCs w:val="24"/>
          </w:rPr>
          <w:t>49</w:t>
        </w:r>
        <w:r w:rsidRPr="00AA4168">
          <w:rPr>
            <w:noProof/>
            <w:webHidden/>
            <w:sz w:val="24"/>
            <w:szCs w:val="24"/>
          </w:rPr>
          <w:fldChar w:fldCharType="end"/>
        </w:r>
      </w:hyperlink>
    </w:p>
    <w:p w14:paraId="68EE013A" w14:textId="5C3A7AA7"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3" w:history="1">
        <w:r w:rsidRPr="00AA4168">
          <w:rPr>
            <w:rStyle w:val="ab"/>
            <w:rFonts w:hint="eastAsia"/>
            <w:noProof/>
            <w:sz w:val="24"/>
            <w:szCs w:val="24"/>
          </w:rPr>
          <w:t>圖</w:t>
        </w:r>
        <w:r w:rsidRPr="00AA4168">
          <w:rPr>
            <w:rStyle w:val="ab"/>
            <w:noProof/>
            <w:sz w:val="24"/>
            <w:szCs w:val="24"/>
          </w:rPr>
          <w:t xml:space="preserve">51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好友申請</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_Toc183426023 \h </w:instrText>
        </w:r>
        <w:r w:rsidRPr="00AA4168">
          <w:rPr>
            <w:noProof/>
            <w:webHidden/>
            <w:sz w:val="24"/>
            <w:szCs w:val="24"/>
          </w:rPr>
        </w:r>
        <w:r w:rsidRPr="00AA4168">
          <w:rPr>
            <w:noProof/>
            <w:webHidden/>
            <w:sz w:val="24"/>
            <w:szCs w:val="24"/>
          </w:rPr>
          <w:fldChar w:fldCharType="separate"/>
        </w:r>
        <w:r w:rsidRPr="00AA4168">
          <w:rPr>
            <w:noProof/>
            <w:webHidden/>
            <w:sz w:val="24"/>
            <w:szCs w:val="24"/>
          </w:rPr>
          <w:t>49</w:t>
        </w:r>
        <w:r w:rsidRPr="00AA4168">
          <w:rPr>
            <w:noProof/>
            <w:webHidden/>
            <w:sz w:val="24"/>
            <w:szCs w:val="24"/>
          </w:rPr>
          <w:fldChar w:fldCharType="end"/>
        </w:r>
      </w:hyperlink>
    </w:p>
    <w:p w14:paraId="0DB1F5A0" w14:textId="0FC1A58B"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4" w:history="1">
        <w:r w:rsidRPr="00AA4168">
          <w:rPr>
            <w:rStyle w:val="ab"/>
            <w:rFonts w:hint="eastAsia"/>
            <w:noProof/>
            <w:sz w:val="24"/>
            <w:szCs w:val="24"/>
          </w:rPr>
          <w:t>圖</w:t>
        </w:r>
        <w:r w:rsidRPr="00AA4168">
          <w:rPr>
            <w:rStyle w:val="ab"/>
            <w:noProof/>
            <w:sz w:val="24"/>
            <w:szCs w:val="24"/>
          </w:rPr>
          <w:t xml:space="preserve">52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商家端觀看客戶資訊</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_Toc183426024 \h </w:instrText>
        </w:r>
        <w:r w:rsidRPr="00AA4168">
          <w:rPr>
            <w:noProof/>
            <w:webHidden/>
            <w:sz w:val="24"/>
            <w:szCs w:val="24"/>
          </w:rPr>
        </w:r>
        <w:r w:rsidRPr="00AA4168">
          <w:rPr>
            <w:noProof/>
            <w:webHidden/>
            <w:sz w:val="24"/>
            <w:szCs w:val="24"/>
          </w:rPr>
          <w:fldChar w:fldCharType="separate"/>
        </w:r>
        <w:r w:rsidRPr="00AA4168">
          <w:rPr>
            <w:noProof/>
            <w:webHidden/>
            <w:sz w:val="24"/>
            <w:szCs w:val="24"/>
          </w:rPr>
          <w:t>50</w:t>
        </w:r>
        <w:r w:rsidRPr="00AA4168">
          <w:rPr>
            <w:noProof/>
            <w:webHidden/>
            <w:sz w:val="24"/>
            <w:szCs w:val="24"/>
          </w:rPr>
          <w:fldChar w:fldCharType="end"/>
        </w:r>
      </w:hyperlink>
    </w:p>
    <w:p w14:paraId="7F28AFA5" w14:textId="6016FC2E"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5" w:history="1">
        <w:r w:rsidRPr="00AA4168">
          <w:rPr>
            <w:rStyle w:val="ab"/>
            <w:rFonts w:hint="eastAsia"/>
            <w:noProof/>
            <w:sz w:val="24"/>
            <w:szCs w:val="24"/>
          </w:rPr>
          <w:t>圖</w:t>
        </w:r>
        <w:r w:rsidRPr="00AA4168">
          <w:rPr>
            <w:rStyle w:val="ab"/>
            <w:noProof/>
            <w:sz w:val="24"/>
            <w:szCs w:val="24"/>
          </w:rPr>
          <w:t xml:space="preserve">53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商家端給予客戶芳療建議</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_Toc183426025 \h </w:instrText>
        </w:r>
        <w:r w:rsidRPr="00AA4168">
          <w:rPr>
            <w:noProof/>
            <w:webHidden/>
            <w:sz w:val="24"/>
            <w:szCs w:val="24"/>
          </w:rPr>
        </w:r>
        <w:r w:rsidRPr="00AA4168">
          <w:rPr>
            <w:noProof/>
            <w:webHidden/>
            <w:sz w:val="24"/>
            <w:szCs w:val="24"/>
          </w:rPr>
          <w:fldChar w:fldCharType="separate"/>
        </w:r>
        <w:r w:rsidRPr="00AA4168">
          <w:rPr>
            <w:noProof/>
            <w:webHidden/>
            <w:sz w:val="24"/>
            <w:szCs w:val="24"/>
          </w:rPr>
          <w:t>51</w:t>
        </w:r>
        <w:r w:rsidRPr="00AA4168">
          <w:rPr>
            <w:noProof/>
            <w:webHidden/>
            <w:sz w:val="24"/>
            <w:szCs w:val="24"/>
          </w:rPr>
          <w:fldChar w:fldCharType="end"/>
        </w:r>
      </w:hyperlink>
    </w:p>
    <w:p w14:paraId="56E759CE" w14:textId="49ADF403" w:rsidR="00AA4168" w:rsidRPr="00AA4168" w:rsidRDefault="00AA4168">
      <w:pPr>
        <w:pStyle w:val="af6"/>
        <w:tabs>
          <w:tab w:val="right" w:leader="dot" w:pos="8777"/>
        </w:tabs>
        <w:rPr>
          <w:rFonts w:eastAsiaTheme="minorEastAsia" w:cstheme="minorBidi"/>
          <w:smallCaps w:val="0"/>
          <w:noProof/>
          <w:kern w:val="2"/>
          <w:sz w:val="24"/>
          <w:szCs w:val="24"/>
        </w:rPr>
      </w:pPr>
      <w:hyperlink w:anchor="_Toc183426026" w:history="1">
        <w:r w:rsidRPr="00AA4168">
          <w:rPr>
            <w:rStyle w:val="ab"/>
            <w:rFonts w:hint="eastAsia"/>
            <w:noProof/>
            <w:sz w:val="24"/>
            <w:szCs w:val="24"/>
          </w:rPr>
          <w:t>圖</w:t>
        </w:r>
        <w:r w:rsidRPr="00AA4168">
          <w:rPr>
            <w:rStyle w:val="ab"/>
            <w:noProof/>
            <w:sz w:val="24"/>
            <w:szCs w:val="24"/>
          </w:rPr>
          <w:t xml:space="preserve">54 </w:t>
        </w:r>
        <w:r w:rsidRPr="00AA4168">
          <w:rPr>
            <w:rStyle w:val="ab"/>
            <w:rFonts w:hint="eastAsia"/>
            <w:noProof/>
            <w:sz w:val="24"/>
            <w:szCs w:val="24"/>
          </w:rPr>
          <w:t>使用者介面</w:t>
        </w:r>
        <w:r w:rsidRPr="00AA4168">
          <w:rPr>
            <w:rStyle w:val="ab"/>
            <w:noProof/>
            <w:sz w:val="24"/>
            <w:szCs w:val="24"/>
          </w:rPr>
          <w:t>—</w:t>
        </w:r>
        <w:r w:rsidRPr="00AA4168">
          <w:rPr>
            <w:rStyle w:val="ab"/>
            <w:rFonts w:hint="eastAsia"/>
            <w:noProof/>
            <w:sz w:val="24"/>
            <w:szCs w:val="24"/>
          </w:rPr>
          <w:t>商家端與客戶私人聊天頁面</w:t>
        </w:r>
        <w:r w:rsidRPr="00AA4168">
          <w:rPr>
            <w:noProof/>
            <w:webHidden/>
            <w:sz w:val="24"/>
            <w:szCs w:val="24"/>
          </w:rPr>
          <w:tab/>
        </w:r>
        <w:r w:rsidRPr="00AA4168">
          <w:rPr>
            <w:noProof/>
            <w:webHidden/>
            <w:sz w:val="24"/>
            <w:szCs w:val="24"/>
          </w:rPr>
          <w:fldChar w:fldCharType="begin"/>
        </w:r>
        <w:r w:rsidRPr="00AA4168">
          <w:rPr>
            <w:noProof/>
            <w:webHidden/>
            <w:sz w:val="24"/>
            <w:szCs w:val="24"/>
          </w:rPr>
          <w:instrText xml:space="preserve"> PAGEREF _Toc183426026 \h </w:instrText>
        </w:r>
        <w:r w:rsidRPr="00AA4168">
          <w:rPr>
            <w:noProof/>
            <w:webHidden/>
            <w:sz w:val="24"/>
            <w:szCs w:val="24"/>
          </w:rPr>
        </w:r>
        <w:r w:rsidRPr="00AA4168">
          <w:rPr>
            <w:noProof/>
            <w:webHidden/>
            <w:sz w:val="24"/>
            <w:szCs w:val="24"/>
          </w:rPr>
          <w:fldChar w:fldCharType="separate"/>
        </w:r>
        <w:r w:rsidRPr="00AA4168">
          <w:rPr>
            <w:noProof/>
            <w:webHidden/>
            <w:sz w:val="24"/>
            <w:szCs w:val="24"/>
          </w:rPr>
          <w:t>51</w:t>
        </w:r>
        <w:r w:rsidRPr="00AA4168">
          <w:rPr>
            <w:noProof/>
            <w:webHidden/>
            <w:sz w:val="24"/>
            <w:szCs w:val="24"/>
          </w:rPr>
          <w:fldChar w:fldCharType="end"/>
        </w:r>
      </w:hyperlink>
    </w:p>
    <w:p w14:paraId="408D8A7D" w14:textId="200D6060" w:rsidR="00C72104" w:rsidRPr="00AA4168" w:rsidRDefault="00AA4168" w:rsidP="00AA4168">
      <w:pPr>
        <w:widowControl/>
        <w:spacing w:line="360" w:lineRule="auto"/>
        <w:jc w:val="center"/>
        <w:rPr>
          <w:rFonts w:cs="Times New Roman"/>
          <w:b/>
          <w:bCs/>
          <w:smallCaps/>
        </w:rPr>
      </w:pPr>
      <w:r>
        <w:rPr>
          <w:rFonts w:cs="Times New Roman"/>
          <w:b/>
          <w:bCs/>
        </w:rPr>
        <w:fldChar w:fldCharType="end"/>
      </w:r>
      <w:r w:rsidR="00C72104" w:rsidRPr="00AA4168">
        <w:rPr>
          <w:rFonts w:cs="Times New Roman"/>
          <w:b/>
          <w:bCs/>
          <w:sz w:val="32"/>
          <w:szCs w:val="32"/>
        </w:rPr>
        <w:t>表次</w:t>
      </w:r>
    </w:p>
    <w:p w14:paraId="2F35A4A8" w14:textId="7BEBF892" w:rsidR="00C72104" w:rsidRPr="00AA4168" w:rsidRDefault="00C72104" w:rsidP="00AA4168">
      <w:pPr>
        <w:pStyle w:val="af6"/>
        <w:tabs>
          <w:tab w:val="right" w:leader="dot" w:pos="8777"/>
        </w:tabs>
        <w:spacing w:line="360" w:lineRule="auto"/>
        <w:rPr>
          <w:rFonts w:ascii="Times New Roman" w:hAnsi="Times New Roman" w:cs="Times New Roman"/>
          <w:smallCaps w:val="0"/>
          <w:noProof/>
          <w:kern w:val="2"/>
          <w:sz w:val="24"/>
          <w:szCs w:val="24"/>
        </w:rPr>
      </w:pPr>
      <w:r w:rsidRPr="00AA4168">
        <w:rPr>
          <w:rFonts w:ascii="Times New Roman" w:hAnsi="Times New Roman" w:cs="Times New Roman"/>
          <w:b/>
          <w:bCs/>
          <w:sz w:val="32"/>
          <w:szCs w:val="32"/>
        </w:rPr>
        <w:fldChar w:fldCharType="begin"/>
      </w:r>
      <w:r w:rsidRPr="00AA4168">
        <w:rPr>
          <w:rFonts w:ascii="Times New Roman" w:hAnsi="Times New Roman" w:cs="Times New Roman"/>
          <w:b/>
          <w:bCs/>
          <w:sz w:val="32"/>
          <w:szCs w:val="32"/>
        </w:rPr>
        <w:instrText xml:space="preserve"> TOC \h \z \t "</w:instrText>
      </w:r>
      <w:r w:rsidRPr="00AA4168">
        <w:rPr>
          <w:rFonts w:ascii="Times New Roman" w:hAnsi="Times New Roman" w:cs="Times New Roman"/>
          <w:b/>
          <w:bCs/>
          <w:sz w:val="32"/>
          <w:szCs w:val="32"/>
        </w:rPr>
        <w:instrText>表次</w:instrText>
      </w:r>
      <w:r w:rsidRPr="00AA4168">
        <w:rPr>
          <w:rFonts w:ascii="Times New Roman" w:hAnsi="Times New Roman" w:cs="Times New Roman"/>
          <w:b/>
          <w:bCs/>
          <w:sz w:val="32"/>
          <w:szCs w:val="32"/>
        </w:rPr>
        <w:instrText xml:space="preserve">" \c </w:instrText>
      </w:r>
      <w:r w:rsidRPr="00AA4168">
        <w:rPr>
          <w:rFonts w:ascii="Times New Roman" w:hAnsi="Times New Roman" w:cs="Times New Roman"/>
          <w:b/>
          <w:bCs/>
          <w:sz w:val="32"/>
          <w:szCs w:val="32"/>
        </w:rPr>
        <w:fldChar w:fldCharType="separate"/>
      </w:r>
      <w:hyperlink w:anchor="_Toc182330937" w:history="1">
        <w:r w:rsidRPr="00AA4168">
          <w:rPr>
            <w:rStyle w:val="ab"/>
            <w:rFonts w:ascii="Times New Roman" w:hAnsi="Times New Roman" w:cs="Times New Roman"/>
            <w:noProof/>
            <w:sz w:val="24"/>
            <w:szCs w:val="24"/>
          </w:rPr>
          <w:t>表</w:t>
        </w:r>
        <w:r w:rsidRPr="00AA4168">
          <w:rPr>
            <w:rStyle w:val="ab"/>
            <w:rFonts w:ascii="Times New Roman" w:hAnsi="Times New Roman" w:cs="Times New Roman"/>
            <w:noProof/>
            <w:sz w:val="24"/>
            <w:szCs w:val="24"/>
          </w:rPr>
          <w:t xml:space="preserve">1 </w:t>
        </w:r>
        <w:r w:rsidRPr="00AA4168">
          <w:rPr>
            <w:rStyle w:val="ab"/>
            <w:rFonts w:ascii="Times New Roman" w:hAnsi="Times New Roman" w:cs="Times New Roman"/>
            <w:noProof/>
            <w:sz w:val="24"/>
            <w:szCs w:val="24"/>
          </w:rPr>
          <w:t>情緒小助手功效評估基準</w:t>
        </w:r>
        <w:r w:rsidRPr="00AA4168">
          <w:rPr>
            <w:rFonts w:ascii="Times New Roman" w:hAnsi="Times New Roman" w:cs="Times New Roman"/>
            <w:noProof/>
            <w:webHidden/>
            <w:sz w:val="24"/>
            <w:szCs w:val="24"/>
          </w:rPr>
          <w:tab/>
        </w:r>
        <w:r w:rsidRPr="00AA4168">
          <w:rPr>
            <w:rFonts w:ascii="Times New Roman" w:hAnsi="Times New Roman" w:cs="Times New Roman"/>
            <w:noProof/>
            <w:webHidden/>
            <w:sz w:val="24"/>
            <w:szCs w:val="24"/>
          </w:rPr>
          <w:fldChar w:fldCharType="begin"/>
        </w:r>
        <w:r w:rsidRPr="00AA4168">
          <w:rPr>
            <w:rFonts w:ascii="Times New Roman" w:hAnsi="Times New Roman" w:cs="Times New Roman"/>
            <w:noProof/>
            <w:webHidden/>
            <w:sz w:val="24"/>
            <w:szCs w:val="24"/>
          </w:rPr>
          <w:instrText xml:space="preserve"> PAGEREF _Toc182330937 \h </w:instrText>
        </w:r>
        <w:r w:rsidRPr="00AA4168">
          <w:rPr>
            <w:rFonts w:ascii="Times New Roman" w:hAnsi="Times New Roman" w:cs="Times New Roman"/>
            <w:noProof/>
            <w:webHidden/>
            <w:sz w:val="24"/>
            <w:szCs w:val="24"/>
          </w:rPr>
        </w:r>
        <w:r w:rsidRPr="00AA4168">
          <w:rPr>
            <w:rFonts w:ascii="Times New Roman" w:hAnsi="Times New Roman" w:cs="Times New Roman"/>
            <w:noProof/>
            <w:webHidden/>
            <w:sz w:val="24"/>
            <w:szCs w:val="24"/>
          </w:rPr>
          <w:fldChar w:fldCharType="separate"/>
        </w:r>
        <w:r w:rsidR="00DB4BAC" w:rsidRPr="00AA4168">
          <w:rPr>
            <w:rFonts w:ascii="Times New Roman" w:hAnsi="Times New Roman" w:cs="Times New Roman"/>
            <w:noProof/>
            <w:webHidden/>
            <w:sz w:val="24"/>
            <w:szCs w:val="24"/>
          </w:rPr>
          <w:t>23</w:t>
        </w:r>
        <w:r w:rsidRPr="00AA4168">
          <w:rPr>
            <w:rFonts w:ascii="Times New Roman" w:hAnsi="Times New Roman" w:cs="Times New Roman"/>
            <w:noProof/>
            <w:webHidden/>
            <w:sz w:val="24"/>
            <w:szCs w:val="24"/>
          </w:rPr>
          <w:fldChar w:fldCharType="end"/>
        </w:r>
      </w:hyperlink>
    </w:p>
    <w:p w14:paraId="39E62DF3" w14:textId="0C9B37F2" w:rsidR="00C62F93" w:rsidRPr="00AA4168" w:rsidRDefault="00C72104" w:rsidP="00AA4168">
      <w:pPr>
        <w:widowControl/>
        <w:spacing w:line="360" w:lineRule="auto"/>
        <w:rPr>
          <w:rFonts w:cs="Times New Roman"/>
          <w:b/>
          <w:bCs/>
          <w:sz w:val="32"/>
          <w:szCs w:val="32"/>
        </w:rPr>
      </w:pPr>
      <w:r w:rsidRPr="00AA4168">
        <w:rPr>
          <w:rFonts w:cs="Times New Roman"/>
          <w:b/>
          <w:bCs/>
          <w:sz w:val="32"/>
          <w:szCs w:val="32"/>
        </w:rPr>
        <w:fldChar w:fldCharType="end"/>
      </w:r>
    </w:p>
    <w:p w14:paraId="39DDCA00" w14:textId="48FFC15E" w:rsidR="00C72104" w:rsidRPr="00AA4168" w:rsidRDefault="00C62F93" w:rsidP="00AA4168">
      <w:pPr>
        <w:widowControl/>
        <w:spacing w:line="360" w:lineRule="auto"/>
        <w:rPr>
          <w:rFonts w:cs="Times New Roman"/>
          <w:b/>
          <w:bCs/>
          <w:sz w:val="32"/>
          <w:szCs w:val="32"/>
        </w:rPr>
      </w:pPr>
      <w:r w:rsidRPr="00AA4168">
        <w:rPr>
          <w:rFonts w:cs="Times New Roman"/>
          <w:b/>
          <w:bCs/>
          <w:sz w:val="32"/>
          <w:szCs w:val="32"/>
        </w:rPr>
        <w:br w:type="page"/>
      </w:r>
    </w:p>
    <w:p w14:paraId="24AA6D2F" w14:textId="04CE6F18" w:rsidR="008B7B2C" w:rsidRPr="00AA4168" w:rsidRDefault="008B7B2C" w:rsidP="00AA4168">
      <w:pPr>
        <w:pStyle w:val="a3"/>
        <w:numPr>
          <w:ilvl w:val="0"/>
          <w:numId w:val="1"/>
        </w:numPr>
        <w:spacing w:line="360" w:lineRule="auto"/>
        <w:ind w:leftChars="0" w:left="482" w:hanging="482"/>
        <w:outlineLvl w:val="0"/>
        <w:rPr>
          <w:rFonts w:cs="Times New Roman"/>
          <w:b/>
          <w:bCs/>
          <w:sz w:val="52"/>
          <w:szCs w:val="52"/>
        </w:rPr>
      </w:pPr>
      <w:bookmarkStart w:id="17" w:name="_Toc183425933"/>
      <w:r w:rsidRPr="00AA4168">
        <w:rPr>
          <w:rFonts w:cs="Times New Roman"/>
          <w:b/>
          <w:bCs/>
          <w:sz w:val="52"/>
          <w:szCs w:val="52"/>
        </w:rPr>
        <w:lastRenderedPageBreak/>
        <w:t>研究動機與目的</w:t>
      </w:r>
      <w:bookmarkEnd w:id="13"/>
      <w:bookmarkEnd w:id="14"/>
      <w:bookmarkEnd w:id="15"/>
      <w:bookmarkEnd w:id="16"/>
      <w:bookmarkEnd w:id="17"/>
    </w:p>
    <w:p w14:paraId="5463D677" w14:textId="77777777" w:rsidR="004F1123" w:rsidRPr="00AA4168" w:rsidRDefault="00E303BA" w:rsidP="00AA4168">
      <w:pPr>
        <w:pStyle w:val="a3"/>
        <w:spacing w:line="360" w:lineRule="auto"/>
        <w:ind w:leftChars="0" w:left="0" w:firstLine="480"/>
        <w:rPr>
          <w:rFonts w:cs="Times New Roman"/>
          <w:color w:val="000000"/>
        </w:rPr>
      </w:pPr>
      <w:r w:rsidRPr="00AA4168">
        <w:rPr>
          <w:rFonts w:cs="Times New Roman"/>
          <w:color w:val="000000"/>
        </w:rPr>
        <w:t>皮克斯動畫《腦筋急轉彎》（英語：</w:t>
      </w:r>
      <w:r w:rsidRPr="00AA4168">
        <w:rPr>
          <w:rFonts w:cs="Times New Roman"/>
          <w:color w:val="000000"/>
        </w:rPr>
        <w:t>Inside Out</w:t>
      </w:r>
      <w:r w:rsidRPr="00AA4168">
        <w:rPr>
          <w:rFonts w:cs="Times New Roman"/>
          <w:color w:val="000000"/>
        </w:rPr>
        <w:t>）是一部以情緒為題材的動畫電影</w:t>
      </w:r>
      <w:r w:rsidR="00E615D2" w:rsidRPr="00AA4168">
        <w:rPr>
          <w:rFonts w:cs="Times New Roman"/>
          <w:color w:val="000000"/>
        </w:rPr>
        <w:t>，</w:t>
      </w:r>
      <w:r w:rsidRPr="00AA4168">
        <w:rPr>
          <w:rFonts w:cs="Times New Roman"/>
          <w:color w:val="000000"/>
        </w:rPr>
        <w:t>這部電影指出過度強調樂觀和快樂未必對人有益，反而可能帶來負面影響。從這部電影中，我們得到啟發，發現從小我們都被教育，不可以表露負面情緒</w:t>
      </w:r>
      <w:r w:rsidR="00DB6574" w:rsidRPr="00AA4168">
        <w:rPr>
          <w:rFonts w:cs="Times New Roman"/>
          <w:color w:val="000000"/>
        </w:rPr>
        <w:t>，且在現代社會的快步調，使人們更難以察覺自己情緒</w:t>
      </w:r>
      <w:r w:rsidRPr="00AA4168">
        <w:rPr>
          <w:rFonts w:cs="Times New Roman"/>
          <w:color w:val="000000"/>
        </w:rPr>
        <w:t>。然而，這些被壓抑的情緒並不會消失，反而會累積並帶來更嚴重的後果。我們應學會真正接納和面對自己的情緒，這樣才能達到內心的平衡與和諧。</w:t>
      </w:r>
      <w:r w:rsidR="004F1123" w:rsidRPr="00AA4168">
        <w:rPr>
          <w:rFonts w:cs="Times New Roman"/>
          <w:color w:val="000000"/>
        </w:rPr>
        <w:t>而</w:t>
      </w:r>
      <w:r w:rsidR="00DB6574" w:rsidRPr="00AA4168">
        <w:rPr>
          <w:rFonts w:cs="Times New Roman"/>
          <w:color w:val="000000"/>
        </w:rPr>
        <w:t>傳統的情緒管理工具往往太過生硬不易日常使用，或僅停留在表面缺乏快速分析和提供相應之個性化建議，無法真正滿足使用者的需</w:t>
      </w:r>
      <w:r w:rsidR="00C97A71" w:rsidRPr="00AA4168">
        <w:rPr>
          <w:rFonts w:cs="Times New Roman"/>
          <w:color w:val="000000"/>
        </w:rPr>
        <w:t>求。</w:t>
      </w:r>
    </w:p>
    <w:p w14:paraId="635364E7" w14:textId="098BD480" w:rsidR="000557A0" w:rsidRPr="00AA4168" w:rsidRDefault="00E303BA" w:rsidP="00AA4168">
      <w:pPr>
        <w:pStyle w:val="a3"/>
        <w:spacing w:line="360" w:lineRule="auto"/>
        <w:ind w:leftChars="0" w:left="0" w:firstLine="480"/>
        <w:rPr>
          <w:rFonts w:cs="Times New Roman"/>
          <w:color w:val="000000"/>
        </w:rPr>
      </w:pPr>
      <w:r w:rsidRPr="00AA4168">
        <w:rPr>
          <w:rFonts w:cs="Times New Roman"/>
          <w:color w:val="000000"/>
        </w:rPr>
        <w:t>因此，我們的專題旨在</w:t>
      </w:r>
      <w:r w:rsidR="002D748D" w:rsidRPr="00AA4168">
        <w:rPr>
          <w:rFonts w:cs="Times New Roman"/>
          <w:color w:val="000000"/>
        </w:rPr>
        <w:t>將日記結合</w:t>
      </w:r>
      <w:r w:rsidRPr="00AA4168">
        <w:rPr>
          <w:rFonts w:cs="Times New Roman"/>
          <w:color w:val="000000"/>
        </w:rPr>
        <w:t>情緒分析，</w:t>
      </w:r>
      <w:r w:rsidR="00246EEB" w:rsidRPr="00AA4168">
        <w:rPr>
          <w:rFonts w:cs="Times New Roman"/>
          <w:color w:val="000000"/>
        </w:rPr>
        <w:t>我們相信「療癒，從感受情緒開始；感受情緒，從寫日記開始」，</w:t>
      </w:r>
      <w:r w:rsidRPr="00AA4168">
        <w:rPr>
          <w:rFonts w:cs="Times New Roman"/>
          <w:color w:val="000000"/>
        </w:rPr>
        <w:t>幫助使用者更好地理解和面對自己的情緒，學會擁抱而非隱藏情緒。</w:t>
      </w:r>
      <w:r w:rsidR="002D748D" w:rsidRPr="00AA4168">
        <w:rPr>
          <w:rFonts w:cs="Times New Roman"/>
          <w:color w:val="000000"/>
        </w:rPr>
        <w:t>並適切性地提供支持資訊及管道，讓每位使用者都能找到最適合自己的療癒管道。這樣的個性化關懷加上療癒的使用者介面設計，將使每一次的日記書寫都成為快樂，也開啟情緒探索與自我療癒的重要一步。</w:t>
      </w:r>
    </w:p>
    <w:p w14:paraId="5B0B754F" w14:textId="01E4100D" w:rsidR="00BA1855" w:rsidRPr="00AA4168" w:rsidRDefault="000557A0" w:rsidP="00AA4168">
      <w:pPr>
        <w:widowControl/>
        <w:spacing w:line="360" w:lineRule="auto"/>
        <w:rPr>
          <w:rFonts w:cs="Times New Roman"/>
          <w:color w:val="000000"/>
        </w:rPr>
      </w:pPr>
      <w:r w:rsidRPr="00AA4168">
        <w:rPr>
          <w:rFonts w:cs="Times New Roman"/>
          <w:color w:val="000000"/>
        </w:rPr>
        <w:br w:type="page"/>
      </w:r>
    </w:p>
    <w:p w14:paraId="75C8FD43" w14:textId="77777777" w:rsidR="000A6342" w:rsidRPr="00AA4168" w:rsidRDefault="008B7B2C" w:rsidP="00AA4168">
      <w:pPr>
        <w:pStyle w:val="1"/>
        <w:numPr>
          <w:ilvl w:val="0"/>
          <w:numId w:val="1"/>
        </w:numPr>
        <w:spacing w:line="360" w:lineRule="auto"/>
        <w:rPr>
          <w:rFonts w:ascii="Times New Roman" w:eastAsia="標楷體" w:hAnsi="Times New Roman" w:cs="Times New Roman"/>
        </w:rPr>
      </w:pPr>
      <w:bookmarkStart w:id="18" w:name="_Toc170690051"/>
      <w:bookmarkStart w:id="19" w:name="_Toc170690134"/>
      <w:bookmarkStart w:id="20" w:name="_Toc170690344"/>
      <w:bookmarkStart w:id="21" w:name="_Toc182311273"/>
      <w:bookmarkStart w:id="22" w:name="_Toc183425934"/>
      <w:r w:rsidRPr="00AA4168">
        <w:rPr>
          <w:rFonts w:ascii="Times New Roman" w:eastAsia="標楷體" w:hAnsi="Times New Roman" w:cs="Times New Roman"/>
        </w:rPr>
        <w:lastRenderedPageBreak/>
        <w:t>文獻探</w:t>
      </w:r>
      <w:bookmarkStart w:id="23" w:name="_Toc170690052"/>
      <w:bookmarkStart w:id="24" w:name="_Toc170690135"/>
      <w:bookmarkStart w:id="25" w:name="_Toc170690345"/>
      <w:bookmarkEnd w:id="18"/>
      <w:bookmarkEnd w:id="19"/>
      <w:bookmarkEnd w:id="20"/>
      <w:r w:rsidR="000A6342" w:rsidRPr="00AA4168">
        <w:rPr>
          <w:rFonts w:ascii="Times New Roman" w:eastAsia="標楷體" w:hAnsi="Times New Roman" w:cs="Times New Roman"/>
        </w:rPr>
        <w:t>討</w:t>
      </w:r>
      <w:bookmarkEnd w:id="21"/>
      <w:bookmarkEnd w:id="22"/>
    </w:p>
    <w:p w14:paraId="55EF7396" w14:textId="07B99655" w:rsidR="00860D33" w:rsidRPr="00AA4168" w:rsidRDefault="000A6342" w:rsidP="00AA4168">
      <w:pPr>
        <w:pStyle w:val="2"/>
        <w:spacing w:line="360" w:lineRule="auto"/>
        <w:rPr>
          <w:rFonts w:eastAsia="標楷體" w:cs="Times New Roman"/>
        </w:rPr>
      </w:pPr>
      <w:bookmarkStart w:id="26" w:name="_Toc182311274"/>
      <w:bookmarkStart w:id="27" w:name="_Toc183425935"/>
      <w:r w:rsidRPr="00AA4168">
        <w:rPr>
          <w:rFonts w:eastAsia="標楷體" w:cs="Times New Roman"/>
        </w:rPr>
        <w:t xml:space="preserve">2.1 </w:t>
      </w:r>
      <w:r w:rsidRPr="00AA4168">
        <w:rPr>
          <w:rFonts w:eastAsia="標楷體" w:cs="Times New Roman"/>
        </w:rPr>
        <w:t>情緒表達壓抑</w:t>
      </w:r>
      <w:bookmarkEnd w:id="23"/>
      <w:bookmarkEnd w:id="24"/>
      <w:bookmarkEnd w:id="25"/>
      <w:bookmarkEnd w:id="26"/>
      <w:bookmarkEnd w:id="27"/>
    </w:p>
    <w:p w14:paraId="555BC041" w14:textId="234BC48B" w:rsidR="00516764" w:rsidRPr="00AA4168" w:rsidRDefault="00DD22A5" w:rsidP="00AA4168">
      <w:pPr>
        <w:pStyle w:val="a3"/>
        <w:spacing w:line="360" w:lineRule="auto"/>
        <w:ind w:leftChars="0" w:left="0" w:firstLine="480"/>
        <w:jc w:val="both"/>
        <w:rPr>
          <w:rFonts w:cs="Times New Roman"/>
          <w:color w:val="000000"/>
        </w:rPr>
      </w:pPr>
      <w:r w:rsidRPr="00AA4168">
        <w:rPr>
          <w:rFonts w:cs="Times New Roman"/>
          <w:color w:val="000000"/>
        </w:rPr>
        <w:t>近年的研究顯示，習慣性情緒表達壓抑容易增加焦慮與抑鬱風險，導致情緒適應不良（</w:t>
      </w:r>
      <w:proofErr w:type="spellStart"/>
      <w:r w:rsidR="005A11DA" w:rsidRPr="00AA4168">
        <w:rPr>
          <w:rFonts w:cs="Times New Roman"/>
          <w:color w:val="000000"/>
        </w:rPr>
        <w:t>Parmentier</w:t>
      </w:r>
      <w:proofErr w:type="spellEnd"/>
      <w:r w:rsidR="005A11DA" w:rsidRPr="00AA4168">
        <w:rPr>
          <w:rFonts w:cs="Times New Roman"/>
          <w:color w:val="000000"/>
        </w:rPr>
        <w:t xml:space="preserve"> et al</w:t>
      </w:r>
      <w:r w:rsidR="00FB1404" w:rsidRPr="00AA4168">
        <w:rPr>
          <w:rFonts w:cs="Times New Roman"/>
          <w:color w:val="000000"/>
        </w:rPr>
        <w:t xml:space="preserve">, </w:t>
      </w:r>
      <w:r w:rsidR="005A11DA" w:rsidRPr="00AA4168">
        <w:rPr>
          <w:rFonts w:cs="Times New Roman"/>
          <w:color w:val="000000"/>
        </w:rPr>
        <w:t>2019</w:t>
      </w:r>
      <w:r w:rsidRPr="00AA4168">
        <w:rPr>
          <w:rFonts w:cs="Times New Roman"/>
          <w:color w:val="000000"/>
        </w:rPr>
        <w:t>）。且研究發現，東亞文化中，情緒表達壓抑較為普遍，華人社會的個體傾向於為了避免人際矛盾和維持群體和諧而選擇壓抑情緒（</w:t>
      </w:r>
      <w:r w:rsidR="001C5E92" w:rsidRPr="00AA4168">
        <w:rPr>
          <w:rFonts w:cs="Times New Roman"/>
          <w:color w:val="000000"/>
        </w:rPr>
        <w:t>Liddell</w:t>
      </w:r>
      <w:r w:rsidR="00FB1404" w:rsidRPr="00AA4168">
        <w:rPr>
          <w:rFonts w:cs="Times New Roman"/>
          <w:color w:val="000000"/>
        </w:rPr>
        <w:t>,</w:t>
      </w:r>
      <w:r w:rsidR="001C5E92" w:rsidRPr="00AA4168">
        <w:rPr>
          <w:rFonts w:cs="Times New Roman"/>
          <w:color w:val="000000"/>
        </w:rPr>
        <w:t xml:space="preserve"> B.J.</w:t>
      </w:r>
      <w:r w:rsidR="00FB1404" w:rsidRPr="00AA4168">
        <w:rPr>
          <w:rFonts w:cs="Times New Roman"/>
          <w:color w:val="000000"/>
        </w:rPr>
        <w:t>,</w:t>
      </w:r>
      <w:r w:rsidR="001C5E92" w:rsidRPr="00AA4168">
        <w:rPr>
          <w:rFonts w:cs="Times New Roman"/>
          <w:color w:val="000000"/>
        </w:rPr>
        <w:t xml:space="preserve"> &amp; Williams</w:t>
      </w:r>
      <w:r w:rsidR="00FB1404" w:rsidRPr="00AA4168">
        <w:rPr>
          <w:rFonts w:cs="Times New Roman"/>
          <w:color w:val="000000"/>
        </w:rPr>
        <w:t>,</w:t>
      </w:r>
      <w:r w:rsidR="001C5E92" w:rsidRPr="00AA4168">
        <w:rPr>
          <w:rFonts w:cs="Times New Roman"/>
          <w:color w:val="000000"/>
        </w:rPr>
        <w:t xml:space="preserve"> E.N</w:t>
      </w:r>
      <w:r w:rsidR="00FB1404" w:rsidRPr="00AA4168">
        <w:rPr>
          <w:rFonts w:cs="Times New Roman"/>
          <w:color w:val="000000"/>
        </w:rPr>
        <w:t>,</w:t>
      </w:r>
      <w:r w:rsidR="001C5E92" w:rsidRPr="00AA4168">
        <w:rPr>
          <w:rFonts w:cs="Times New Roman"/>
          <w:color w:val="000000"/>
        </w:rPr>
        <w:t xml:space="preserve"> 2019</w:t>
      </w:r>
      <w:r w:rsidRPr="00AA4168">
        <w:rPr>
          <w:rFonts w:cs="Times New Roman"/>
          <w:color w:val="000000"/>
        </w:rPr>
        <w:t>）。</w:t>
      </w:r>
    </w:p>
    <w:p w14:paraId="2CBFC890" w14:textId="1DE1F8AA" w:rsidR="00C061B0" w:rsidRPr="00AA4168" w:rsidRDefault="00C061B0" w:rsidP="00AA4168">
      <w:pPr>
        <w:pStyle w:val="a3"/>
        <w:spacing w:line="360" w:lineRule="auto"/>
        <w:ind w:leftChars="0" w:left="0" w:firstLine="480"/>
        <w:rPr>
          <w:rFonts w:cs="Times New Roman"/>
        </w:rPr>
      </w:pPr>
      <w:r w:rsidRPr="00AA4168">
        <w:rPr>
          <w:rFonts w:cs="Times New Roman"/>
        </w:rPr>
        <w:t>根據衛福部心理健康司的統計，</w:t>
      </w:r>
      <w:r w:rsidRPr="00AA4168">
        <w:rPr>
          <w:rFonts w:cs="Times New Roman"/>
        </w:rPr>
        <w:t>2012</w:t>
      </w:r>
      <w:r w:rsidRPr="00AA4168">
        <w:rPr>
          <w:rFonts w:cs="Times New Roman"/>
        </w:rPr>
        <w:t>年至</w:t>
      </w:r>
      <w:r w:rsidRPr="00AA4168">
        <w:rPr>
          <w:rFonts w:cs="Times New Roman"/>
        </w:rPr>
        <w:t>2022</w:t>
      </w:r>
      <w:r w:rsidRPr="00AA4168">
        <w:rPr>
          <w:rFonts w:cs="Times New Roman"/>
        </w:rPr>
        <w:t>年，國內</w:t>
      </w:r>
      <w:r w:rsidRPr="00AA4168">
        <w:rPr>
          <w:rFonts w:cs="Times New Roman"/>
        </w:rPr>
        <w:t>15</w:t>
      </w:r>
      <w:r w:rsidRPr="00AA4168">
        <w:rPr>
          <w:rFonts w:cs="Times New Roman"/>
        </w:rPr>
        <w:t>至</w:t>
      </w:r>
      <w:r w:rsidRPr="00AA4168">
        <w:rPr>
          <w:rFonts w:cs="Times New Roman"/>
        </w:rPr>
        <w:t>24</w:t>
      </w:r>
      <w:r w:rsidRPr="00AA4168">
        <w:rPr>
          <w:rFonts w:cs="Times New Roman"/>
        </w:rPr>
        <w:t>歲年輕族群的自殺死亡率顯著攀升，從每十萬人口的</w:t>
      </w:r>
      <w:r w:rsidRPr="00AA4168">
        <w:rPr>
          <w:rFonts w:cs="Times New Roman"/>
        </w:rPr>
        <w:t>6.0</w:t>
      </w:r>
      <w:r w:rsidRPr="00AA4168">
        <w:rPr>
          <w:rFonts w:cs="Times New Roman"/>
        </w:rPr>
        <w:t>上升至</w:t>
      </w:r>
      <w:r w:rsidRPr="00AA4168">
        <w:rPr>
          <w:rFonts w:cs="Times New Roman"/>
        </w:rPr>
        <w:t>10.7</w:t>
      </w:r>
      <w:r w:rsidRPr="00AA4168">
        <w:rPr>
          <w:rFonts w:cs="Times New Roman"/>
        </w:rPr>
        <w:t>，增幅達</w:t>
      </w:r>
      <w:r w:rsidRPr="00AA4168">
        <w:rPr>
          <w:rFonts w:cs="Times New Roman"/>
        </w:rPr>
        <w:t>78%</w:t>
      </w:r>
      <w:r w:rsidRPr="00AA4168">
        <w:rPr>
          <w:rFonts w:cs="Times New Roman"/>
        </w:rPr>
        <w:t>，</w:t>
      </w:r>
      <w:r w:rsidR="00232FC5" w:rsidRPr="00AA4168">
        <w:rPr>
          <w:rFonts w:cs="Times New Roman"/>
        </w:rPr>
        <w:t>突顯</w:t>
      </w:r>
      <w:r w:rsidRPr="00AA4168">
        <w:rPr>
          <w:rFonts w:cs="Times New Roman"/>
        </w:rPr>
        <w:t>因現代社會的壓力之下，心理健康問題的重要性與急迫性。</w:t>
      </w:r>
    </w:p>
    <w:p w14:paraId="0FE9D293" w14:textId="5CD623F2" w:rsidR="00E10820" w:rsidRPr="00AA4168" w:rsidRDefault="00E10820" w:rsidP="00AA4168">
      <w:pPr>
        <w:pStyle w:val="a3"/>
        <w:spacing w:line="360" w:lineRule="auto"/>
        <w:ind w:leftChars="0" w:left="0" w:firstLine="480"/>
        <w:rPr>
          <w:rFonts w:cs="Times New Roman"/>
          <w:color w:val="000000"/>
        </w:rPr>
      </w:pPr>
      <w:r w:rsidRPr="00AA4168">
        <w:rPr>
          <w:rFonts w:cs="Times New Roman"/>
        </w:rPr>
        <w:t>而</w:t>
      </w:r>
      <w:r w:rsidR="00691AB5" w:rsidRPr="00AA4168">
        <w:rPr>
          <w:rFonts w:cs="Times New Roman"/>
        </w:rPr>
        <w:t>許多</w:t>
      </w:r>
      <w:r w:rsidR="00232FC5" w:rsidRPr="00AA4168">
        <w:rPr>
          <w:rFonts w:cs="Times New Roman"/>
        </w:rPr>
        <w:t>研究表明，書寫活動（如日記）通過促進自我表達和情緒釋放，能夠減輕心理壓力、改善情緒狀態並增強心理韌性。通過系統地記錄和反思情緒和經歷，個人可以更加深入地理解自己的心理過程，進而實現心理調節和療癒。</w:t>
      </w:r>
    </w:p>
    <w:p w14:paraId="218A9A93" w14:textId="787575FC" w:rsidR="00860D33" w:rsidRPr="00AA4168" w:rsidRDefault="00A475DD" w:rsidP="00AA4168">
      <w:pPr>
        <w:pStyle w:val="a3"/>
        <w:spacing w:line="360" w:lineRule="auto"/>
        <w:ind w:leftChars="0" w:left="0" w:firstLine="480"/>
        <w:rPr>
          <w:rFonts w:cs="Times New Roman"/>
        </w:rPr>
      </w:pPr>
      <w:r w:rsidRPr="00AA4168">
        <w:rPr>
          <w:rFonts w:cs="Times New Roman"/>
        </w:rPr>
        <w:t>近幾年，</w:t>
      </w:r>
      <w:r w:rsidR="00E303BA" w:rsidRPr="00AA4168">
        <w:rPr>
          <w:rFonts w:cs="Times New Roman"/>
        </w:rPr>
        <w:t>在資訊領域中，也有相關的研究</w:t>
      </w:r>
      <w:r w:rsidR="00A8602D" w:rsidRPr="00AA4168">
        <w:rPr>
          <w:rFonts w:cs="Times New Roman"/>
          <w:color w:val="000000"/>
        </w:rPr>
        <w:t>，如</w:t>
      </w:r>
      <w:r w:rsidR="00275F7C" w:rsidRPr="00AA4168">
        <w:rPr>
          <w:rFonts w:cs="Times New Roman"/>
          <w:color w:val="000000"/>
        </w:rPr>
        <w:t>：</w:t>
      </w:r>
      <w:r w:rsidR="00A8602D" w:rsidRPr="00AA4168">
        <w:rPr>
          <w:rFonts w:cs="Times New Roman"/>
          <w:color w:val="000000"/>
        </w:rPr>
        <w:t>自然語言處理（</w:t>
      </w:r>
      <w:r w:rsidR="00A8602D" w:rsidRPr="00AA4168">
        <w:rPr>
          <w:rFonts w:cs="Times New Roman"/>
          <w:color w:val="000000"/>
        </w:rPr>
        <w:t>NLP</w:t>
      </w:r>
      <w:r w:rsidR="00A8602D" w:rsidRPr="00AA4168">
        <w:rPr>
          <w:rFonts w:cs="Times New Roman"/>
          <w:color w:val="000000"/>
        </w:rPr>
        <w:t>）、機器學習和深度學習模型（如</w:t>
      </w:r>
      <w:r w:rsidR="00A8602D" w:rsidRPr="00AA4168">
        <w:rPr>
          <w:rFonts w:cs="Times New Roman"/>
          <w:color w:val="000000"/>
        </w:rPr>
        <w:t>BERT</w:t>
      </w:r>
      <w:r w:rsidR="00A8602D" w:rsidRPr="00AA4168">
        <w:rPr>
          <w:rFonts w:cs="Times New Roman"/>
          <w:color w:val="000000"/>
        </w:rPr>
        <w:t>和</w:t>
      </w:r>
      <w:r w:rsidR="00A8602D" w:rsidRPr="00AA4168">
        <w:rPr>
          <w:rFonts w:cs="Times New Roman"/>
          <w:color w:val="000000"/>
        </w:rPr>
        <w:t>GPT</w:t>
      </w:r>
      <w:r w:rsidR="00A8602D" w:rsidRPr="00AA4168">
        <w:rPr>
          <w:rFonts w:cs="Times New Roman"/>
          <w:color w:val="000000"/>
        </w:rPr>
        <w:t>）能有效分析並揭示文本中的情緒，識別個體隱性情緒表達及其壓抑的傾向（</w:t>
      </w:r>
      <w:proofErr w:type="spellStart"/>
      <w:r w:rsidR="00954FF9" w:rsidRPr="00AA4168">
        <w:rPr>
          <w:rFonts w:cs="Times New Roman"/>
          <w:color w:val="000000"/>
        </w:rPr>
        <w:t>Chutia</w:t>
      </w:r>
      <w:proofErr w:type="spellEnd"/>
      <w:r w:rsidR="00FB1404" w:rsidRPr="00AA4168">
        <w:rPr>
          <w:rFonts w:cs="Times New Roman"/>
          <w:color w:val="000000"/>
        </w:rPr>
        <w:t xml:space="preserve">, </w:t>
      </w:r>
      <w:r w:rsidR="00954FF9" w:rsidRPr="00AA4168">
        <w:rPr>
          <w:rFonts w:cs="Times New Roman"/>
          <w:color w:val="000000"/>
        </w:rPr>
        <w:t>T.</w:t>
      </w:r>
      <w:r w:rsidR="00146DA0" w:rsidRPr="00AA4168">
        <w:rPr>
          <w:rFonts w:cs="Times New Roman"/>
          <w:color w:val="000000"/>
        </w:rPr>
        <w:t xml:space="preserve">, </w:t>
      </w:r>
      <w:r w:rsidR="00954FF9" w:rsidRPr="00AA4168">
        <w:rPr>
          <w:rFonts w:cs="Times New Roman"/>
          <w:color w:val="000000"/>
        </w:rPr>
        <w:t>&amp; Baruah</w:t>
      </w:r>
      <w:r w:rsidR="00146DA0" w:rsidRPr="00AA4168">
        <w:rPr>
          <w:rFonts w:cs="Times New Roman"/>
          <w:color w:val="000000"/>
        </w:rPr>
        <w:t xml:space="preserve">, </w:t>
      </w:r>
      <w:r w:rsidR="00954FF9" w:rsidRPr="00AA4168">
        <w:rPr>
          <w:rFonts w:cs="Times New Roman"/>
          <w:color w:val="000000"/>
        </w:rPr>
        <w:t>N</w:t>
      </w:r>
      <w:r w:rsidR="00146DA0" w:rsidRPr="00AA4168">
        <w:rPr>
          <w:rFonts w:cs="Times New Roman"/>
          <w:color w:val="000000"/>
        </w:rPr>
        <w:t xml:space="preserve">, </w:t>
      </w:r>
      <w:r w:rsidR="00954FF9" w:rsidRPr="00AA4168">
        <w:rPr>
          <w:rFonts w:cs="Times New Roman"/>
          <w:color w:val="000000"/>
        </w:rPr>
        <w:t>2024</w:t>
      </w:r>
      <w:r w:rsidR="00A8602D" w:rsidRPr="00AA4168">
        <w:rPr>
          <w:rFonts w:cs="Times New Roman"/>
          <w:color w:val="000000"/>
        </w:rPr>
        <w:t>）。</w:t>
      </w:r>
      <w:r w:rsidR="00275F7C" w:rsidRPr="00AA4168">
        <w:rPr>
          <w:rFonts w:cs="Times New Roman"/>
          <w:color w:val="000000"/>
        </w:rPr>
        <w:t>且</w:t>
      </w:r>
      <w:r w:rsidR="00E303BA" w:rsidRPr="00AA4168">
        <w:rPr>
          <w:rFonts w:cs="Times New Roman"/>
          <w:color w:val="000000"/>
        </w:rPr>
        <w:t>有許多數位健康應用程式專注於情感管理和心理健康，提供冥想、正念練習、情感日記等功能，幫助用戶減少壓力和焦慮，提升情感福祉。例如，</w:t>
      </w:r>
      <w:r w:rsidR="00E303BA" w:rsidRPr="00AA4168">
        <w:rPr>
          <w:rFonts w:cs="Times New Roman"/>
          <w:color w:val="000000"/>
        </w:rPr>
        <w:t>Headspace</w:t>
      </w:r>
      <w:r w:rsidR="00E303BA" w:rsidRPr="00AA4168">
        <w:rPr>
          <w:rFonts w:cs="Times New Roman"/>
          <w:color w:val="000000"/>
        </w:rPr>
        <w:t>和</w:t>
      </w:r>
      <w:r w:rsidR="00E303BA" w:rsidRPr="00AA4168">
        <w:rPr>
          <w:rFonts w:cs="Times New Roman"/>
          <w:color w:val="000000"/>
        </w:rPr>
        <w:t>Calm</w:t>
      </w:r>
      <w:r w:rsidR="00E303BA" w:rsidRPr="00AA4168">
        <w:rPr>
          <w:rFonts w:cs="Times New Roman"/>
          <w:color w:val="000000"/>
        </w:rPr>
        <w:t>等應用程式通過引導冥想和放鬆練習，幫助用戶釋放負面情緒。</w:t>
      </w:r>
    </w:p>
    <w:p w14:paraId="250A21C7" w14:textId="51AA6571" w:rsidR="00860D33" w:rsidRPr="00AA4168" w:rsidRDefault="00860D33" w:rsidP="00AA4168">
      <w:pPr>
        <w:pStyle w:val="a3"/>
        <w:spacing w:line="360" w:lineRule="auto"/>
        <w:ind w:leftChars="0" w:left="0"/>
        <w:outlineLvl w:val="1"/>
        <w:rPr>
          <w:rFonts w:cs="Times New Roman"/>
          <w:b/>
          <w:bCs/>
          <w:sz w:val="28"/>
          <w:szCs w:val="28"/>
        </w:rPr>
      </w:pPr>
      <w:bookmarkStart w:id="28" w:name="_Toc170690053"/>
      <w:bookmarkStart w:id="29" w:name="_Toc170690136"/>
      <w:bookmarkStart w:id="30" w:name="_Toc170690346"/>
      <w:bookmarkStart w:id="31" w:name="_Toc182311275"/>
      <w:bookmarkStart w:id="32" w:name="_Toc183425936"/>
      <w:r w:rsidRPr="00AA4168">
        <w:rPr>
          <w:rFonts w:cs="Times New Roman"/>
          <w:b/>
          <w:bCs/>
          <w:sz w:val="28"/>
          <w:szCs w:val="28"/>
        </w:rPr>
        <w:t xml:space="preserve">2.2 </w:t>
      </w:r>
      <w:r w:rsidR="00E303BA" w:rsidRPr="00AA4168">
        <w:rPr>
          <w:rFonts w:cs="Times New Roman"/>
          <w:b/>
          <w:bCs/>
          <w:sz w:val="28"/>
          <w:szCs w:val="28"/>
        </w:rPr>
        <w:t>文字情緒分析</w:t>
      </w:r>
      <w:bookmarkEnd w:id="28"/>
      <w:bookmarkEnd w:id="29"/>
      <w:bookmarkEnd w:id="30"/>
      <w:bookmarkEnd w:id="31"/>
      <w:bookmarkEnd w:id="32"/>
    </w:p>
    <w:p w14:paraId="490342B8" w14:textId="68DC65F4" w:rsidR="00244389" w:rsidRPr="00AA4168" w:rsidRDefault="00E303BA" w:rsidP="00AA4168">
      <w:pPr>
        <w:pStyle w:val="a3"/>
        <w:spacing w:line="360" w:lineRule="auto"/>
        <w:ind w:leftChars="0" w:left="0" w:firstLine="480"/>
        <w:rPr>
          <w:rFonts w:cs="Times New Roman"/>
        </w:rPr>
      </w:pPr>
      <w:r w:rsidRPr="00AA4168">
        <w:rPr>
          <w:rFonts w:cs="Times New Roman"/>
          <w:color w:val="000000"/>
        </w:rPr>
        <w:t>情緒（</w:t>
      </w:r>
      <w:r w:rsidRPr="00AA4168">
        <w:rPr>
          <w:rFonts w:cs="Times New Roman"/>
          <w:color w:val="000000"/>
        </w:rPr>
        <w:t>Emotion</w:t>
      </w:r>
      <w:r w:rsidRPr="00AA4168">
        <w:rPr>
          <w:rFonts w:cs="Times New Roman"/>
          <w:color w:val="000000"/>
        </w:rPr>
        <w:t>）是人類心理學和神經科學中一個重要且複雜的主題。情緒是指個體對外界刺激或內部事件的心理和生理反應，通常伴隨著主觀體驗、行為表現和生理變化</w:t>
      </w:r>
      <w:r w:rsidR="00FE01A3" w:rsidRPr="00AA4168">
        <w:rPr>
          <w:rFonts w:cs="Times New Roman"/>
        </w:rPr>
        <w:t>。</w:t>
      </w:r>
      <w:r w:rsidRPr="00AA4168">
        <w:rPr>
          <w:rFonts w:cs="Times New Roman"/>
          <w:color w:val="000000"/>
        </w:rPr>
        <w:t>而在資訊領域中，</w:t>
      </w:r>
      <w:ins w:id="33" w:author="子倪 葉" w:date="2024-11-25T11:20:00Z">
        <w:r w:rsidR="00AA4168" w:rsidRPr="00AA4168">
          <w:rPr>
            <w:rFonts w:cs="Times New Roman"/>
            <w:color w:val="000000"/>
            <w:highlight w:val="yellow"/>
          </w:rPr>
          <w:t>情緒分析（</w:t>
        </w:r>
        <w:r w:rsidR="00AA4168" w:rsidRPr="00AA4168">
          <w:rPr>
            <w:rFonts w:cs="Times New Roman"/>
            <w:color w:val="000000"/>
            <w:highlight w:val="yellow"/>
          </w:rPr>
          <w:t>Sentiment Analysis</w:t>
        </w:r>
        <w:r w:rsidR="00AA4168" w:rsidRPr="00AA4168">
          <w:rPr>
            <w:rFonts w:cs="Times New Roman"/>
            <w:color w:val="000000"/>
            <w:highlight w:val="yellow"/>
          </w:rPr>
          <w:t>），是一種自然語言處理（</w:t>
        </w:r>
        <w:r w:rsidR="00AA4168" w:rsidRPr="00AA4168">
          <w:rPr>
            <w:rFonts w:cs="Times New Roman"/>
            <w:color w:val="000000"/>
            <w:highlight w:val="yellow"/>
          </w:rPr>
          <w:t>Natural Language Processing</w:t>
        </w:r>
        <w:r w:rsidR="00AA4168" w:rsidRPr="00AA4168">
          <w:rPr>
            <w:rFonts w:cs="Times New Roman"/>
            <w:color w:val="000000"/>
            <w:highlight w:val="yellow"/>
          </w:rPr>
          <w:t>，</w:t>
        </w:r>
        <w:r w:rsidR="00AA4168" w:rsidRPr="00AA4168">
          <w:rPr>
            <w:rFonts w:cs="Times New Roman"/>
            <w:color w:val="000000"/>
            <w:highlight w:val="yellow"/>
          </w:rPr>
          <w:t>NLP</w:t>
        </w:r>
        <w:r w:rsidR="00AA4168" w:rsidRPr="00AA4168">
          <w:rPr>
            <w:rFonts w:cs="Times New Roman"/>
            <w:color w:val="000000"/>
            <w:highlight w:val="yellow"/>
          </w:rPr>
          <w:t>）技術，用於識別和提取文本中的主觀訊</w:t>
        </w:r>
        <w:r w:rsidR="00AA4168" w:rsidRPr="00AA4168">
          <w:rPr>
            <w:rFonts w:cs="Times New Roman"/>
            <w:color w:val="000000"/>
            <w:highlight w:val="yellow"/>
          </w:rPr>
          <w:lastRenderedPageBreak/>
          <w:t>息，並根據此判斷出文本帶有之情緒。</w:t>
        </w:r>
      </w:ins>
      <w:r w:rsidRPr="00AA4168">
        <w:rPr>
          <w:rFonts w:cs="Times New Roman"/>
          <w:color w:val="000000"/>
        </w:rPr>
        <w:t>隨著社交媒體和在線評論的爆炸性增長，情緒分析在商業、政治、社會科學等領域的重要性日益顯著。</w:t>
      </w:r>
    </w:p>
    <w:p w14:paraId="23C515EE" w14:textId="166DB513" w:rsidR="0008586D" w:rsidRPr="00AA4168" w:rsidRDefault="000E6C13" w:rsidP="00AA4168">
      <w:pPr>
        <w:pStyle w:val="a3"/>
        <w:spacing w:line="360" w:lineRule="auto"/>
        <w:ind w:leftChars="0" w:left="0" w:firstLine="480"/>
        <w:jc w:val="both"/>
        <w:rPr>
          <w:rFonts w:cs="Times New Roman"/>
          <w:color w:val="000000"/>
        </w:rPr>
      </w:pPr>
      <w:r w:rsidRPr="00AA4168">
        <w:rPr>
          <w:rFonts w:cs="Times New Roman"/>
          <w:color w:val="000000"/>
        </w:rPr>
        <w:t>近年</w:t>
      </w:r>
      <w:r w:rsidR="00FE01A3" w:rsidRPr="00AA4168">
        <w:rPr>
          <w:rFonts w:cs="Times New Roman"/>
          <w:color w:val="000000"/>
        </w:rPr>
        <w:t>深度學習模型</w:t>
      </w:r>
      <w:r w:rsidRPr="00AA4168">
        <w:rPr>
          <w:rFonts w:cs="Times New Roman"/>
          <w:color w:val="000000"/>
        </w:rPr>
        <w:t>快速發展</w:t>
      </w:r>
      <w:r w:rsidR="00FE01A3" w:rsidRPr="00AA4168">
        <w:rPr>
          <w:rFonts w:cs="Times New Roman"/>
          <w:color w:val="000000"/>
        </w:rPr>
        <w:t>，尤其是基於</w:t>
      </w:r>
      <w:r w:rsidR="00FE01A3" w:rsidRPr="00AA4168">
        <w:rPr>
          <w:rFonts w:cs="Times New Roman"/>
          <w:color w:val="000000"/>
        </w:rPr>
        <w:t>Transformer</w:t>
      </w:r>
      <w:r w:rsidR="00FE01A3" w:rsidRPr="00AA4168">
        <w:rPr>
          <w:rFonts w:cs="Times New Roman"/>
          <w:color w:val="000000"/>
        </w:rPr>
        <w:t>架構的模型（如</w:t>
      </w:r>
      <w:r w:rsidR="00FE01A3" w:rsidRPr="00AA4168">
        <w:rPr>
          <w:rFonts w:cs="Times New Roman"/>
          <w:color w:val="000000"/>
        </w:rPr>
        <w:t>BERT</w:t>
      </w:r>
      <w:r w:rsidR="00FE01A3" w:rsidRPr="00AA4168">
        <w:rPr>
          <w:rFonts w:cs="Times New Roman"/>
          <w:color w:val="000000"/>
        </w:rPr>
        <w:t>和</w:t>
      </w:r>
      <w:r w:rsidR="00FE01A3" w:rsidRPr="00AA4168">
        <w:rPr>
          <w:rFonts w:cs="Times New Roman"/>
          <w:color w:val="000000"/>
        </w:rPr>
        <w:t>GPT</w:t>
      </w:r>
      <w:r w:rsidR="00FE01A3" w:rsidRPr="00AA4168">
        <w:rPr>
          <w:rFonts w:cs="Times New Roman"/>
          <w:color w:val="000000"/>
        </w:rPr>
        <w:t>），展示了其在情緒分類準確性和語意理解能力上的顯著提升（</w:t>
      </w:r>
      <w:r w:rsidR="00FE01A3" w:rsidRPr="00AA4168">
        <w:rPr>
          <w:rFonts w:cs="Times New Roman"/>
          <w:color w:val="000000"/>
        </w:rPr>
        <w:t>Devlin et al.</w:t>
      </w:r>
      <w:r w:rsidR="00146DA0" w:rsidRPr="00AA4168">
        <w:rPr>
          <w:rFonts w:cs="Times New Roman"/>
          <w:color w:val="000000"/>
        </w:rPr>
        <w:t xml:space="preserve">, </w:t>
      </w:r>
      <w:r w:rsidR="00FE01A3" w:rsidRPr="00AA4168">
        <w:rPr>
          <w:rFonts w:cs="Times New Roman"/>
          <w:color w:val="000000"/>
        </w:rPr>
        <w:t xml:space="preserve"> 2019</w:t>
      </w:r>
      <w:r w:rsidR="00FE01A3" w:rsidRPr="00AA4168">
        <w:rPr>
          <w:rFonts w:cs="Times New Roman"/>
          <w:color w:val="000000"/>
        </w:rPr>
        <w:t>）。這些模型在分析多層次情緒及細微情緒變化上表現優異，能有效處理上下文並辨識文本中的情緒線索。</w:t>
      </w:r>
    </w:p>
    <w:p w14:paraId="077E6177" w14:textId="50DC4B53" w:rsidR="00E303BA" w:rsidRPr="00AA4168" w:rsidRDefault="0008586D" w:rsidP="00AA4168">
      <w:pPr>
        <w:widowControl/>
        <w:spacing w:line="360" w:lineRule="auto"/>
        <w:rPr>
          <w:rFonts w:cs="Times New Roman"/>
          <w:color w:val="000000"/>
        </w:rPr>
      </w:pPr>
      <w:r w:rsidRPr="00AA4168">
        <w:rPr>
          <w:rFonts w:cs="Times New Roman"/>
          <w:color w:val="000000"/>
        </w:rPr>
        <w:br w:type="page"/>
      </w:r>
    </w:p>
    <w:p w14:paraId="5207D739" w14:textId="5B0A04B5" w:rsidR="00FD1A60" w:rsidRPr="00AA4168" w:rsidRDefault="0024079C" w:rsidP="00AA4168">
      <w:pPr>
        <w:pStyle w:val="a3"/>
        <w:numPr>
          <w:ilvl w:val="0"/>
          <w:numId w:val="1"/>
        </w:numPr>
        <w:spacing w:line="360" w:lineRule="auto"/>
        <w:ind w:leftChars="0" w:left="482" w:hanging="482"/>
        <w:outlineLvl w:val="0"/>
        <w:rPr>
          <w:rFonts w:cs="Times New Roman"/>
          <w:b/>
          <w:bCs/>
          <w:sz w:val="52"/>
          <w:szCs w:val="52"/>
        </w:rPr>
      </w:pPr>
      <w:bookmarkStart w:id="34" w:name="_Toc170690054"/>
      <w:bookmarkStart w:id="35" w:name="_Toc170690137"/>
      <w:bookmarkStart w:id="36" w:name="_Toc170690347"/>
      <w:bookmarkStart w:id="37" w:name="_Toc182311276"/>
      <w:bookmarkStart w:id="38" w:name="_Toc183425937"/>
      <w:r w:rsidRPr="00AA4168">
        <w:rPr>
          <w:rFonts w:cs="Times New Roman"/>
          <w:b/>
          <w:bCs/>
          <w:sz w:val="52"/>
          <w:szCs w:val="52"/>
        </w:rPr>
        <w:lastRenderedPageBreak/>
        <w:t>使用工具與相關技術</w:t>
      </w:r>
      <w:bookmarkEnd w:id="34"/>
      <w:bookmarkEnd w:id="35"/>
      <w:bookmarkEnd w:id="36"/>
      <w:bookmarkEnd w:id="37"/>
      <w:bookmarkEnd w:id="38"/>
    </w:p>
    <w:p w14:paraId="50E87DB9" w14:textId="19118671" w:rsidR="009A068B" w:rsidRPr="00AA4168" w:rsidRDefault="009A068B" w:rsidP="00AA4168">
      <w:pPr>
        <w:pStyle w:val="2"/>
        <w:spacing w:line="360" w:lineRule="auto"/>
        <w:rPr>
          <w:rFonts w:eastAsia="標楷體" w:cs="Times New Roman"/>
        </w:rPr>
      </w:pPr>
      <w:bookmarkStart w:id="39" w:name="_Toc170690057"/>
      <w:bookmarkStart w:id="40" w:name="_Toc170690140"/>
      <w:bookmarkStart w:id="41" w:name="_Toc170690350"/>
      <w:bookmarkStart w:id="42" w:name="_Toc182311277"/>
      <w:bookmarkStart w:id="43" w:name="_Toc183425938"/>
      <w:r w:rsidRPr="00AA4168">
        <w:rPr>
          <w:rFonts w:eastAsia="標楷體" w:cs="Times New Roman"/>
        </w:rPr>
        <w:t>3</w:t>
      </w:r>
      <w:r w:rsidR="00B270E5" w:rsidRPr="00AA4168">
        <w:rPr>
          <w:rFonts w:eastAsia="標楷體" w:cs="Times New Roman"/>
        </w:rPr>
        <w:t>.1</w:t>
      </w:r>
      <w:r w:rsidRPr="00AA4168">
        <w:rPr>
          <w:rFonts w:eastAsia="標楷體" w:cs="Times New Roman"/>
        </w:rPr>
        <w:t xml:space="preserve"> </w:t>
      </w:r>
      <w:r w:rsidR="000557A0" w:rsidRPr="00AA4168">
        <w:rPr>
          <w:rFonts w:eastAsia="標楷體" w:cs="Times New Roman"/>
        </w:rPr>
        <w:t>Simple Transformers</w:t>
      </w:r>
      <w:r w:rsidRPr="00AA4168">
        <w:rPr>
          <w:rFonts w:eastAsia="標楷體" w:cs="Times New Roman"/>
        </w:rPr>
        <w:t xml:space="preserve"> BERT </w:t>
      </w:r>
      <w:r w:rsidRPr="00AA4168">
        <w:rPr>
          <w:rFonts w:eastAsia="標楷體" w:cs="Times New Roman"/>
        </w:rPr>
        <w:t>介紹</w:t>
      </w:r>
      <w:bookmarkEnd w:id="39"/>
      <w:bookmarkEnd w:id="40"/>
      <w:bookmarkEnd w:id="41"/>
      <w:bookmarkEnd w:id="42"/>
      <w:bookmarkEnd w:id="43"/>
    </w:p>
    <w:p w14:paraId="01A5B91A" w14:textId="7AEE98DE" w:rsidR="00C92854" w:rsidRPr="00AA4168" w:rsidRDefault="00BA1855" w:rsidP="00AA4168">
      <w:pPr>
        <w:pStyle w:val="a3"/>
        <w:numPr>
          <w:ilvl w:val="0"/>
          <w:numId w:val="14"/>
        </w:numPr>
        <w:spacing w:line="360" w:lineRule="auto"/>
        <w:ind w:leftChars="0"/>
        <w:rPr>
          <w:rFonts w:cs="Times New Roman"/>
          <w:b/>
          <w:bCs/>
        </w:rPr>
      </w:pPr>
      <w:r w:rsidRPr="00AA4168">
        <w:rPr>
          <w:rFonts w:cs="Times New Roman"/>
          <w:b/>
          <w:bCs/>
        </w:rPr>
        <w:t>簡介</w:t>
      </w:r>
    </w:p>
    <w:p w14:paraId="367C300C" w14:textId="77777777" w:rsidR="00C92854" w:rsidRPr="00AA4168" w:rsidRDefault="00BA1855" w:rsidP="00AA4168">
      <w:pPr>
        <w:spacing w:line="360" w:lineRule="auto"/>
        <w:ind w:left="480" w:firstLine="480"/>
        <w:rPr>
          <w:rFonts w:cs="Times New Roman"/>
          <w:b/>
          <w:bCs/>
        </w:rPr>
      </w:pPr>
      <w:r w:rsidRPr="00AA4168">
        <w:rPr>
          <w:rFonts w:cs="Times New Roman"/>
          <w:color w:val="000000"/>
        </w:rPr>
        <w:t xml:space="preserve">Simple Transformers </w:t>
      </w:r>
      <w:r w:rsidRPr="00AA4168">
        <w:rPr>
          <w:rFonts w:cs="Times New Roman"/>
          <w:color w:val="000000"/>
        </w:rPr>
        <w:t>是一個自然語言處理（</w:t>
      </w:r>
      <w:r w:rsidRPr="00AA4168">
        <w:rPr>
          <w:rFonts w:cs="Times New Roman"/>
          <w:color w:val="000000"/>
        </w:rPr>
        <w:t>NLP</w:t>
      </w:r>
      <w:r w:rsidRPr="00AA4168">
        <w:rPr>
          <w:rFonts w:cs="Times New Roman"/>
          <w:color w:val="000000"/>
        </w:rPr>
        <w:t>）庫，旨在簡化</w:t>
      </w:r>
      <w:r w:rsidRPr="00AA4168">
        <w:rPr>
          <w:rFonts w:cs="Times New Roman"/>
          <w:color w:val="000000"/>
        </w:rPr>
        <w:t xml:space="preserve"> Transformer </w:t>
      </w:r>
      <w:r w:rsidRPr="00AA4168">
        <w:rPr>
          <w:rFonts w:cs="Times New Roman"/>
          <w:color w:val="000000"/>
        </w:rPr>
        <w:t>模型的使用，同時不影響其效用。</w:t>
      </w:r>
      <w:r w:rsidRPr="00AA4168">
        <w:rPr>
          <w:rFonts w:cs="Times New Roman"/>
          <w:color w:val="000000"/>
        </w:rPr>
        <w:t xml:space="preserve">Simple Transformers </w:t>
      </w:r>
      <w:r w:rsidRPr="00AA4168">
        <w:rPr>
          <w:rFonts w:cs="Times New Roman"/>
          <w:color w:val="000000"/>
        </w:rPr>
        <w:t>是基於</w:t>
      </w:r>
      <w:r w:rsidRPr="00AA4168">
        <w:rPr>
          <w:rFonts w:cs="Times New Roman"/>
          <w:color w:val="000000"/>
        </w:rPr>
        <w:t xml:space="preserve"> </w:t>
      </w:r>
      <w:proofErr w:type="spellStart"/>
      <w:r w:rsidRPr="00AA4168">
        <w:rPr>
          <w:rFonts w:cs="Times New Roman"/>
          <w:color w:val="000000"/>
        </w:rPr>
        <w:t>HugginFace</w:t>
      </w:r>
      <w:proofErr w:type="spellEnd"/>
      <w:r w:rsidRPr="00AA4168">
        <w:rPr>
          <w:rFonts w:cs="Times New Roman"/>
          <w:color w:val="000000"/>
        </w:rPr>
        <w:t xml:space="preserve"> </w:t>
      </w:r>
      <w:r w:rsidRPr="00AA4168">
        <w:rPr>
          <w:rFonts w:cs="Times New Roman"/>
          <w:color w:val="000000"/>
        </w:rPr>
        <w:t>以及</w:t>
      </w:r>
      <w:r w:rsidRPr="00AA4168">
        <w:rPr>
          <w:rFonts w:cs="Times New Roman"/>
          <w:color w:val="000000"/>
        </w:rPr>
        <w:t xml:space="preserve"> Transformers</w:t>
      </w:r>
      <w:r w:rsidRPr="00AA4168">
        <w:rPr>
          <w:rFonts w:cs="Times New Roman"/>
          <w:color w:val="000000"/>
        </w:rPr>
        <w:t>卓越效用上使用的。</w:t>
      </w:r>
    </w:p>
    <w:p w14:paraId="63E55606" w14:textId="2AA3F7A8" w:rsidR="00BA1855" w:rsidRPr="00AA4168" w:rsidRDefault="00BA1855" w:rsidP="00AA4168">
      <w:pPr>
        <w:spacing w:line="360" w:lineRule="auto"/>
        <w:ind w:left="480" w:firstLine="480"/>
        <w:rPr>
          <w:rFonts w:cs="Times New Roman"/>
          <w:b/>
          <w:bCs/>
        </w:rPr>
      </w:pPr>
      <w:r w:rsidRPr="00AA4168">
        <w:rPr>
          <w:rFonts w:cs="Times New Roman"/>
          <w:color w:val="000000"/>
        </w:rPr>
        <w:t xml:space="preserve">Simple Transformers </w:t>
      </w:r>
      <w:r w:rsidRPr="00AA4168">
        <w:rPr>
          <w:rFonts w:cs="Times New Roman"/>
          <w:color w:val="000000"/>
        </w:rPr>
        <w:t>的設計基於人們通常使用</w:t>
      </w:r>
      <w:r w:rsidRPr="00AA4168">
        <w:rPr>
          <w:rFonts w:cs="Times New Roman"/>
          <w:color w:val="000000"/>
        </w:rPr>
        <w:t xml:space="preserve"> Transformers </w:t>
      </w:r>
      <w:r w:rsidRPr="00AA4168">
        <w:rPr>
          <w:rFonts w:cs="Times New Roman"/>
          <w:color w:val="000000"/>
        </w:rPr>
        <w:t>模型的方式。在最高層級，</w:t>
      </w:r>
      <w:r w:rsidRPr="00AA4168">
        <w:rPr>
          <w:rFonts w:cs="Times New Roman"/>
          <w:color w:val="000000"/>
        </w:rPr>
        <w:t xml:space="preserve">Simple Transformers </w:t>
      </w:r>
      <w:r w:rsidRPr="00AA4168">
        <w:rPr>
          <w:rFonts w:cs="Times New Roman"/>
          <w:color w:val="000000"/>
        </w:rPr>
        <w:t>分為常見的</w:t>
      </w:r>
      <w:r w:rsidRPr="00AA4168">
        <w:rPr>
          <w:rFonts w:cs="Times New Roman"/>
          <w:color w:val="000000"/>
        </w:rPr>
        <w:t xml:space="preserve"> NLP </w:t>
      </w:r>
      <w:r w:rsidRPr="00AA4168">
        <w:rPr>
          <w:rFonts w:cs="Times New Roman"/>
          <w:color w:val="000000"/>
        </w:rPr>
        <w:t>任務，如文本分類、問答和語言建模。每個任務都有其特定的</w:t>
      </w:r>
      <w:r w:rsidRPr="00AA4168">
        <w:rPr>
          <w:rFonts w:cs="Times New Roman"/>
          <w:color w:val="000000"/>
        </w:rPr>
        <w:t xml:space="preserve"> Simple Transformers </w:t>
      </w:r>
      <w:r w:rsidRPr="00AA4168">
        <w:rPr>
          <w:rFonts w:cs="Times New Roman"/>
          <w:color w:val="000000"/>
        </w:rPr>
        <w:t>模型。雖然所有任務特定的模型都保持一致的使用模式（初始化、訓練、評估、預測），這種分離允許根據特定用途調整模型。以下列出了一些優點</w:t>
      </w:r>
      <w:r w:rsidR="00C92854" w:rsidRPr="00AA4168">
        <w:rPr>
          <w:rFonts w:cs="Times New Roman"/>
          <w:color w:val="000000"/>
        </w:rPr>
        <w:t>：</w:t>
      </w:r>
    </w:p>
    <w:p w14:paraId="67DDA0A7" w14:textId="61255892" w:rsidR="00BA1855" w:rsidRPr="00AA4168" w:rsidRDefault="00BA1855" w:rsidP="00AA4168">
      <w:pPr>
        <w:pStyle w:val="a3"/>
        <w:numPr>
          <w:ilvl w:val="0"/>
          <w:numId w:val="7"/>
        </w:numPr>
        <w:spacing w:line="360" w:lineRule="auto"/>
        <w:ind w:leftChars="0"/>
        <w:rPr>
          <w:rFonts w:cs="Times New Roman"/>
        </w:rPr>
      </w:pPr>
      <w:r w:rsidRPr="00AA4168">
        <w:rPr>
          <w:rFonts w:cs="Times New Roman"/>
          <w:color w:val="000000"/>
        </w:rPr>
        <w:t>輸入數據格式針對任務進行優化。</w:t>
      </w:r>
    </w:p>
    <w:p w14:paraId="23B9F979" w14:textId="2F2C10A8" w:rsidR="00BA1855" w:rsidRPr="00AA4168" w:rsidRDefault="00BA1855" w:rsidP="00AA4168">
      <w:pPr>
        <w:pStyle w:val="a3"/>
        <w:numPr>
          <w:ilvl w:val="0"/>
          <w:numId w:val="7"/>
        </w:numPr>
        <w:spacing w:line="360" w:lineRule="auto"/>
        <w:ind w:leftChars="0"/>
        <w:rPr>
          <w:rFonts w:cs="Times New Roman"/>
        </w:rPr>
      </w:pPr>
      <w:r w:rsidRPr="00AA4168">
        <w:rPr>
          <w:rFonts w:cs="Times New Roman"/>
          <w:color w:val="000000"/>
        </w:rPr>
        <w:t>輸出乾淨且準備好使用，幾乎不需要後處理。</w:t>
      </w:r>
    </w:p>
    <w:p w14:paraId="1DBB4127" w14:textId="719C673E" w:rsidR="00BA1855" w:rsidRPr="00AA4168" w:rsidRDefault="00BA1855" w:rsidP="00AA4168">
      <w:pPr>
        <w:pStyle w:val="a3"/>
        <w:numPr>
          <w:ilvl w:val="0"/>
          <w:numId w:val="7"/>
        </w:numPr>
        <w:spacing w:line="360" w:lineRule="auto"/>
        <w:ind w:leftChars="0"/>
        <w:rPr>
          <w:rFonts w:cs="Times New Roman"/>
        </w:rPr>
      </w:pPr>
      <w:r w:rsidRPr="00AA4168">
        <w:rPr>
          <w:rFonts w:cs="Times New Roman"/>
          <w:color w:val="000000"/>
        </w:rPr>
        <w:t>每個任務都有獨特配置選項，同時在所有任務中共享大量通用配置選項。</w:t>
      </w:r>
    </w:p>
    <w:p w14:paraId="41077A41" w14:textId="4D602C7E" w:rsidR="00BA1855" w:rsidRPr="00AA4168" w:rsidRDefault="00BA1855" w:rsidP="00AA4168">
      <w:pPr>
        <w:pStyle w:val="a3"/>
        <w:numPr>
          <w:ilvl w:val="0"/>
          <w:numId w:val="7"/>
        </w:numPr>
        <w:spacing w:line="360" w:lineRule="auto"/>
        <w:ind w:leftChars="0"/>
        <w:rPr>
          <w:rFonts w:cs="Times New Roman"/>
        </w:rPr>
      </w:pPr>
      <w:r w:rsidRPr="00AA4168">
        <w:rPr>
          <w:rFonts w:cs="Times New Roman"/>
          <w:color w:val="000000"/>
        </w:rPr>
        <w:t>無需將不適合的東西拼湊在一起的樣板代碼（</w:t>
      </w:r>
      <w:r w:rsidRPr="00AA4168">
        <w:rPr>
          <w:rFonts w:cs="Times New Roman"/>
          <w:color w:val="000000"/>
        </w:rPr>
        <w:t xml:space="preserve">Simple Transformers </w:t>
      </w:r>
      <w:r w:rsidRPr="00AA4168">
        <w:rPr>
          <w:rFonts w:cs="Times New Roman"/>
          <w:color w:val="000000"/>
        </w:rPr>
        <w:t>腳本通常不需要超過幾行）。</w:t>
      </w:r>
    </w:p>
    <w:p w14:paraId="7A832170" w14:textId="7A8E67A5" w:rsidR="00993C6E" w:rsidRPr="00AA4168" w:rsidRDefault="00BA1855" w:rsidP="00AA4168">
      <w:pPr>
        <w:pStyle w:val="a3"/>
        <w:numPr>
          <w:ilvl w:val="0"/>
          <w:numId w:val="7"/>
        </w:numPr>
        <w:spacing w:line="360" w:lineRule="auto"/>
        <w:ind w:leftChars="0"/>
        <w:rPr>
          <w:rFonts w:cs="Times New Roman"/>
        </w:rPr>
      </w:pPr>
      <w:r w:rsidRPr="00AA4168">
        <w:rPr>
          <w:rFonts w:cs="Times New Roman"/>
          <w:color w:val="000000"/>
        </w:rPr>
        <w:t>合理的默認設置可以快速開始，可以根據需要進行最少或最多的配置。</w:t>
      </w:r>
    </w:p>
    <w:p w14:paraId="37495B70" w14:textId="77777777" w:rsidR="00C92854" w:rsidRPr="00AA4168" w:rsidRDefault="00927FCD" w:rsidP="00AA4168">
      <w:pPr>
        <w:pStyle w:val="a3"/>
        <w:numPr>
          <w:ilvl w:val="0"/>
          <w:numId w:val="14"/>
        </w:numPr>
        <w:spacing w:line="360" w:lineRule="auto"/>
        <w:ind w:leftChars="0"/>
        <w:rPr>
          <w:rFonts w:cs="Times New Roman"/>
          <w:b/>
          <w:bCs/>
        </w:rPr>
      </w:pPr>
      <w:r w:rsidRPr="00AA4168">
        <w:rPr>
          <w:rFonts w:cs="Times New Roman"/>
          <w:b/>
          <w:bCs/>
        </w:rPr>
        <w:t>BERT</w:t>
      </w:r>
    </w:p>
    <w:p w14:paraId="69AD6F9A" w14:textId="2783CEE2" w:rsidR="00E31C24" w:rsidRPr="00AA4168" w:rsidRDefault="00927FCD" w:rsidP="00AA4168">
      <w:pPr>
        <w:spacing w:line="360" w:lineRule="auto"/>
        <w:ind w:left="480" w:firstLine="480"/>
        <w:rPr>
          <w:rFonts w:cs="Times New Roman"/>
          <w:b/>
          <w:bCs/>
        </w:rPr>
      </w:pPr>
      <w:r w:rsidRPr="00AA4168">
        <w:rPr>
          <w:rFonts w:cs="Times New Roman"/>
          <w:color w:val="000000"/>
        </w:rPr>
        <w:t>BERT</w:t>
      </w:r>
      <w:r w:rsidRPr="00AA4168">
        <w:rPr>
          <w:rFonts w:cs="Times New Roman"/>
          <w:color w:val="000000"/>
        </w:rPr>
        <w:t>（</w:t>
      </w:r>
      <w:r w:rsidRPr="00AA4168">
        <w:rPr>
          <w:rFonts w:cs="Times New Roman"/>
          <w:color w:val="000000"/>
        </w:rPr>
        <w:t>Bidirectional Encoder Representations from Transformers</w:t>
      </w:r>
      <w:r w:rsidRPr="00AA4168">
        <w:rPr>
          <w:rFonts w:cs="Times New Roman"/>
          <w:color w:val="000000"/>
        </w:rPr>
        <w:t>）是由</w:t>
      </w:r>
      <w:r w:rsidRPr="00AA4168">
        <w:rPr>
          <w:rFonts w:cs="Times New Roman"/>
          <w:color w:val="000000"/>
        </w:rPr>
        <w:t>Google</w:t>
      </w:r>
      <w:r w:rsidRPr="00AA4168">
        <w:rPr>
          <w:rFonts w:cs="Times New Roman"/>
          <w:color w:val="000000"/>
        </w:rPr>
        <w:t>開發的一種基於</w:t>
      </w:r>
      <w:r w:rsidRPr="00AA4168">
        <w:rPr>
          <w:rFonts w:cs="Times New Roman"/>
          <w:color w:val="000000"/>
        </w:rPr>
        <w:t xml:space="preserve"> Transformer </w:t>
      </w:r>
      <w:r w:rsidRPr="00AA4168">
        <w:rPr>
          <w:rFonts w:cs="Times New Roman"/>
          <w:color w:val="000000"/>
        </w:rPr>
        <w:t>架構的自然語言處理（</w:t>
      </w:r>
      <w:r w:rsidRPr="00AA4168">
        <w:rPr>
          <w:rFonts w:cs="Times New Roman"/>
          <w:color w:val="000000"/>
        </w:rPr>
        <w:t>NLP</w:t>
      </w:r>
      <w:r w:rsidRPr="00AA4168">
        <w:rPr>
          <w:rFonts w:cs="Times New Roman"/>
          <w:color w:val="000000"/>
        </w:rPr>
        <w:t>）模型。自發布以來，</w:t>
      </w:r>
      <w:r w:rsidRPr="00AA4168">
        <w:rPr>
          <w:rFonts w:cs="Times New Roman"/>
          <w:color w:val="000000"/>
        </w:rPr>
        <w:t xml:space="preserve">BERT </w:t>
      </w:r>
      <w:r w:rsidRPr="00AA4168">
        <w:rPr>
          <w:rFonts w:cs="Times New Roman"/>
          <w:color w:val="000000"/>
        </w:rPr>
        <w:t>在許多</w:t>
      </w:r>
      <w:r w:rsidRPr="00AA4168">
        <w:rPr>
          <w:rFonts w:cs="Times New Roman"/>
          <w:color w:val="000000"/>
        </w:rPr>
        <w:t xml:space="preserve"> NLP </w:t>
      </w:r>
      <w:r w:rsidRPr="00AA4168">
        <w:rPr>
          <w:rFonts w:cs="Times New Roman"/>
          <w:color w:val="000000"/>
        </w:rPr>
        <w:t>任務中取得了顯著的成果，推動了該領域進步。</w:t>
      </w:r>
    </w:p>
    <w:p w14:paraId="23795A31" w14:textId="76DA0EDC" w:rsidR="00E31C24" w:rsidRPr="00AA4168" w:rsidRDefault="00E31C24" w:rsidP="00AA4168">
      <w:pPr>
        <w:pStyle w:val="a3"/>
        <w:numPr>
          <w:ilvl w:val="0"/>
          <w:numId w:val="10"/>
        </w:numPr>
        <w:spacing w:line="360" w:lineRule="auto"/>
        <w:ind w:leftChars="0"/>
        <w:rPr>
          <w:rFonts w:cs="Times New Roman"/>
          <w:color w:val="000000" w:themeColor="text1"/>
        </w:rPr>
      </w:pPr>
      <w:r w:rsidRPr="00AA4168">
        <w:rPr>
          <w:rFonts w:cs="Times New Roman"/>
          <w:b/>
          <w:bCs/>
          <w:color w:val="000000"/>
        </w:rPr>
        <w:t>雙向性</w:t>
      </w:r>
      <w:r w:rsidR="0015015D" w:rsidRPr="00AA4168">
        <w:rPr>
          <w:rFonts w:cs="Times New Roman"/>
          <w:color w:val="000000"/>
        </w:rPr>
        <w:t>：</w:t>
      </w:r>
      <w:r w:rsidRPr="00AA4168">
        <w:rPr>
          <w:rFonts w:cs="Times New Roman"/>
          <w:color w:val="000000" w:themeColor="text1"/>
        </w:rPr>
        <w:t xml:space="preserve">BERT </w:t>
      </w:r>
      <w:r w:rsidRPr="00AA4168">
        <w:rPr>
          <w:rFonts w:cs="Times New Roman"/>
          <w:color w:val="000000" w:themeColor="text1"/>
        </w:rPr>
        <w:t>的主要創新之一是其雙向性。傳統的語言模型通常只能從左到右（或從右到左）讀取文本，而</w:t>
      </w:r>
      <w:r w:rsidRPr="00AA4168">
        <w:rPr>
          <w:rFonts w:cs="Times New Roman"/>
          <w:color w:val="000000" w:themeColor="text1"/>
        </w:rPr>
        <w:t xml:space="preserve"> BERT </w:t>
      </w:r>
      <w:r w:rsidRPr="00AA4168">
        <w:rPr>
          <w:rFonts w:cs="Times New Roman"/>
          <w:color w:val="000000" w:themeColor="text1"/>
        </w:rPr>
        <w:t>同時考慮了單詞在句子中的前後文。這種雙向性使得</w:t>
      </w:r>
      <w:r w:rsidRPr="00AA4168">
        <w:rPr>
          <w:rFonts w:cs="Times New Roman"/>
          <w:color w:val="000000" w:themeColor="text1"/>
        </w:rPr>
        <w:t xml:space="preserve"> BERT </w:t>
      </w:r>
      <w:r w:rsidRPr="00AA4168">
        <w:rPr>
          <w:rFonts w:cs="Times New Roman"/>
          <w:color w:val="000000" w:themeColor="text1"/>
        </w:rPr>
        <w:t>能夠更好地理解單詞的語境，提高了模型的</w:t>
      </w:r>
      <w:r w:rsidRPr="00AA4168">
        <w:rPr>
          <w:rFonts w:cs="Times New Roman"/>
          <w:color w:val="000000" w:themeColor="text1"/>
        </w:rPr>
        <w:lastRenderedPageBreak/>
        <w:t>語言理解能力。</w:t>
      </w:r>
    </w:p>
    <w:p w14:paraId="2FBBFCFD" w14:textId="093D2BA9" w:rsidR="00E31C24" w:rsidRPr="00AA4168" w:rsidRDefault="00E31C24" w:rsidP="00AA4168">
      <w:pPr>
        <w:pStyle w:val="a3"/>
        <w:numPr>
          <w:ilvl w:val="0"/>
          <w:numId w:val="10"/>
        </w:numPr>
        <w:spacing w:line="360" w:lineRule="auto"/>
        <w:ind w:leftChars="0"/>
        <w:rPr>
          <w:rFonts w:cs="Times New Roman"/>
          <w:color w:val="000000"/>
        </w:rPr>
      </w:pPr>
      <w:r w:rsidRPr="00AA4168">
        <w:rPr>
          <w:rFonts w:cs="Times New Roman"/>
          <w:b/>
          <w:bCs/>
          <w:color w:val="434343"/>
        </w:rPr>
        <w:t>預訓練和微調</w:t>
      </w:r>
      <w:r w:rsidR="0015015D" w:rsidRPr="00AA4168">
        <w:rPr>
          <w:rFonts w:cs="Times New Roman"/>
          <w:color w:val="434343"/>
        </w:rPr>
        <w:t>：</w:t>
      </w:r>
    </w:p>
    <w:p w14:paraId="2C0E648D" w14:textId="77777777" w:rsidR="00E31C24" w:rsidRPr="00AA4168" w:rsidRDefault="00E31C24" w:rsidP="00AA4168">
      <w:pPr>
        <w:pStyle w:val="a3"/>
        <w:spacing w:line="360" w:lineRule="auto"/>
        <w:ind w:leftChars="0" w:left="960"/>
        <w:rPr>
          <w:rFonts w:cs="Times New Roman"/>
          <w:color w:val="000000" w:themeColor="text1"/>
        </w:rPr>
      </w:pPr>
      <w:r w:rsidRPr="00AA4168">
        <w:rPr>
          <w:rFonts w:cs="Times New Roman"/>
          <w:color w:val="000000" w:themeColor="text1"/>
        </w:rPr>
        <w:t xml:space="preserve">BERT </w:t>
      </w:r>
      <w:r w:rsidRPr="00AA4168">
        <w:rPr>
          <w:rFonts w:cs="Times New Roman"/>
          <w:color w:val="000000" w:themeColor="text1"/>
        </w:rPr>
        <w:t>採用了預訓練和微調兩階段的訓練方法</w:t>
      </w:r>
    </w:p>
    <w:p w14:paraId="205405DF" w14:textId="7AB85804" w:rsidR="00E31C24" w:rsidRPr="00AA4168" w:rsidRDefault="00E31C24" w:rsidP="00AA4168">
      <w:pPr>
        <w:pStyle w:val="a3"/>
        <w:numPr>
          <w:ilvl w:val="0"/>
          <w:numId w:val="11"/>
        </w:numPr>
        <w:spacing w:line="360" w:lineRule="auto"/>
        <w:ind w:leftChars="0"/>
        <w:rPr>
          <w:rFonts w:cs="Times New Roman"/>
          <w:color w:val="000000" w:themeColor="text1"/>
        </w:rPr>
      </w:pPr>
      <w:r w:rsidRPr="00AA4168">
        <w:rPr>
          <w:rFonts w:cs="Times New Roman"/>
          <w:b/>
          <w:bCs/>
          <w:color w:val="000000" w:themeColor="text1"/>
        </w:rPr>
        <w:t>預訓練</w:t>
      </w:r>
      <w:r w:rsidR="0015015D" w:rsidRPr="00AA4168">
        <w:rPr>
          <w:rFonts w:cs="Times New Roman"/>
          <w:color w:val="000000" w:themeColor="text1"/>
        </w:rPr>
        <w:t>：</w:t>
      </w:r>
      <w:r w:rsidRPr="00AA4168">
        <w:rPr>
          <w:rFonts w:cs="Times New Roman"/>
          <w:color w:val="000000" w:themeColor="text1"/>
        </w:rPr>
        <w:t xml:space="preserve">BERT </w:t>
      </w:r>
      <w:r w:rsidRPr="00AA4168">
        <w:rPr>
          <w:rFonts w:cs="Times New Roman"/>
          <w:color w:val="000000" w:themeColor="text1"/>
        </w:rPr>
        <w:t>在大規模語料庫（如</w:t>
      </w:r>
      <w:r w:rsidRPr="00AA4168">
        <w:rPr>
          <w:rFonts w:cs="Times New Roman"/>
          <w:color w:val="000000" w:themeColor="text1"/>
        </w:rPr>
        <w:t xml:space="preserve"> Wikipedia </w:t>
      </w:r>
      <w:r w:rsidRPr="00AA4168">
        <w:rPr>
          <w:rFonts w:cs="Times New Roman"/>
          <w:color w:val="000000" w:themeColor="text1"/>
        </w:rPr>
        <w:t>和</w:t>
      </w:r>
      <w:r w:rsidRPr="00AA4168">
        <w:rPr>
          <w:rFonts w:cs="Times New Roman"/>
          <w:color w:val="000000" w:themeColor="text1"/>
        </w:rPr>
        <w:t xml:space="preserve"> </w:t>
      </w:r>
      <w:proofErr w:type="spellStart"/>
      <w:r w:rsidRPr="00AA4168">
        <w:rPr>
          <w:rFonts w:cs="Times New Roman"/>
          <w:color w:val="000000" w:themeColor="text1"/>
        </w:rPr>
        <w:t>BookCorpus</w:t>
      </w:r>
      <w:proofErr w:type="spellEnd"/>
      <w:r w:rsidRPr="00AA4168">
        <w:rPr>
          <w:rFonts w:cs="Times New Roman"/>
          <w:color w:val="000000" w:themeColor="text1"/>
        </w:rPr>
        <w:t>）上進行無監督學習，通過兩個任務來學習語言表示：遮蔽語言模型（</w:t>
      </w:r>
      <w:r w:rsidRPr="00AA4168">
        <w:rPr>
          <w:rFonts w:cs="Times New Roman"/>
          <w:color w:val="000000" w:themeColor="text1"/>
        </w:rPr>
        <w:t>Masked Language Model</w:t>
      </w:r>
      <w:r w:rsidR="006C7B9A" w:rsidRPr="00AA4168">
        <w:rPr>
          <w:rFonts w:cs="Times New Roman"/>
          <w:color w:val="000000" w:themeColor="text1"/>
        </w:rPr>
        <w:t>，</w:t>
      </w:r>
      <w:r w:rsidRPr="00AA4168">
        <w:rPr>
          <w:rFonts w:cs="Times New Roman"/>
          <w:color w:val="000000" w:themeColor="text1"/>
        </w:rPr>
        <w:t xml:space="preserve"> MLM</w:t>
      </w:r>
      <w:r w:rsidRPr="00AA4168">
        <w:rPr>
          <w:rFonts w:cs="Times New Roman"/>
          <w:color w:val="000000" w:themeColor="text1"/>
        </w:rPr>
        <w:t>）和下一句預測（</w:t>
      </w:r>
      <w:r w:rsidRPr="00AA4168">
        <w:rPr>
          <w:rFonts w:cs="Times New Roman"/>
          <w:color w:val="000000" w:themeColor="text1"/>
        </w:rPr>
        <w:t>Next Sentence Prediction</w:t>
      </w:r>
      <w:r w:rsidR="006C7B9A" w:rsidRPr="00AA4168">
        <w:rPr>
          <w:rFonts w:cs="Times New Roman"/>
          <w:color w:val="000000" w:themeColor="text1"/>
        </w:rPr>
        <w:t>，</w:t>
      </w:r>
      <w:r w:rsidRPr="00AA4168">
        <w:rPr>
          <w:rFonts w:cs="Times New Roman"/>
          <w:color w:val="000000" w:themeColor="text1"/>
        </w:rPr>
        <w:t xml:space="preserve"> NSP</w:t>
      </w:r>
      <w:r w:rsidRPr="00AA4168">
        <w:rPr>
          <w:rFonts w:cs="Times New Roman"/>
          <w:color w:val="000000" w:themeColor="text1"/>
        </w:rPr>
        <w:t>）。</w:t>
      </w:r>
    </w:p>
    <w:p w14:paraId="350F90C3" w14:textId="77777777" w:rsidR="00781CAD" w:rsidRPr="00AA4168" w:rsidRDefault="00E31C24" w:rsidP="00AA4168">
      <w:pPr>
        <w:pStyle w:val="a3"/>
        <w:numPr>
          <w:ilvl w:val="0"/>
          <w:numId w:val="12"/>
        </w:numPr>
        <w:spacing w:line="360" w:lineRule="auto"/>
        <w:ind w:leftChars="0"/>
        <w:rPr>
          <w:rFonts w:cs="Times New Roman"/>
          <w:color w:val="000000" w:themeColor="text1"/>
        </w:rPr>
      </w:pPr>
      <w:r w:rsidRPr="00AA4168">
        <w:rPr>
          <w:rFonts w:cs="Times New Roman"/>
          <w:b/>
          <w:bCs/>
          <w:color w:val="000000" w:themeColor="text1"/>
        </w:rPr>
        <w:t>遮蔽語言模型（</w:t>
      </w:r>
      <w:r w:rsidRPr="00AA4168">
        <w:rPr>
          <w:rFonts w:cs="Times New Roman"/>
          <w:b/>
          <w:bCs/>
          <w:color w:val="000000" w:themeColor="text1"/>
        </w:rPr>
        <w:t xml:space="preserve"> MLM </w:t>
      </w:r>
      <w:r w:rsidRPr="00AA4168">
        <w:rPr>
          <w:rFonts w:cs="Times New Roman"/>
          <w:b/>
          <w:bCs/>
          <w:color w:val="000000" w:themeColor="text1"/>
        </w:rPr>
        <w:t>）</w:t>
      </w:r>
      <w:r w:rsidRPr="00AA4168">
        <w:rPr>
          <w:rFonts w:cs="Times New Roman"/>
          <w:color w:val="000000" w:themeColor="text1"/>
        </w:rPr>
        <w:t>：在這個任務中，模型隨機遮蔽句子中的一些單詞，並嘗試根據上下文預測這些單詞。</w:t>
      </w:r>
    </w:p>
    <w:p w14:paraId="61527CA3" w14:textId="44B98132" w:rsidR="00E31C24" w:rsidRPr="00AA4168" w:rsidRDefault="00E31C24" w:rsidP="00AA4168">
      <w:pPr>
        <w:pStyle w:val="a3"/>
        <w:numPr>
          <w:ilvl w:val="0"/>
          <w:numId w:val="12"/>
        </w:numPr>
        <w:spacing w:line="360" w:lineRule="auto"/>
        <w:ind w:leftChars="0"/>
        <w:rPr>
          <w:rFonts w:cs="Times New Roman"/>
          <w:color w:val="000000" w:themeColor="text1"/>
        </w:rPr>
      </w:pPr>
      <w:r w:rsidRPr="00AA4168">
        <w:rPr>
          <w:rFonts w:cs="Times New Roman"/>
          <w:b/>
          <w:bCs/>
          <w:color w:val="000000" w:themeColor="text1"/>
        </w:rPr>
        <w:t>下一句預測</w:t>
      </w:r>
      <w:r w:rsidRPr="00AA4168">
        <w:rPr>
          <w:rFonts w:cs="Times New Roman"/>
          <w:b/>
          <w:bCs/>
          <w:color w:val="000000" w:themeColor="text1"/>
        </w:rPr>
        <w:t>( NSP )</w:t>
      </w:r>
      <w:r w:rsidR="0015015D" w:rsidRPr="00AA4168">
        <w:rPr>
          <w:rFonts w:cs="Times New Roman"/>
          <w:b/>
          <w:bCs/>
          <w:color w:val="000000" w:themeColor="text1"/>
        </w:rPr>
        <w:t>：</w:t>
      </w:r>
      <w:r w:rsidRPr="00AA4168">
        <w:rPr>
          <w:rFonts w:cs="Times New Roman"/>
          <w:color w:val="000000" w:themeColor="text1"/>
        </w:rPr>
        <w:t>該任務要求模型判斷兩個句子在語料庫中是否是連續的，幫助模型理解句子之間的關係。</w:t>
      </w:r>
    </w:p>
    <w:p w14:paraId="1C10C3EE" w14:textId="1F9AD695" w:rsidR="00E31C24" w:rsidRPr="00AA4168" w:rsidRDefault="00E31C24" w:rsidP="00AA4168">
      <w:pPr>
        <w:pStyle w:val="a3"/>
        <w:numPr>
          <w:ilvl w:val="0"/>
          <w:numId w:val="11"/>
        </w:numPr>
        <w:spacing w:line="360" w:lineRule="auto"/>
        <w:ind w:leftChars="0"/>
        <w:rPr>
          <w:rFonts w:cs="Times New Roman"/>
          <w:color w:val="000000" w:themeColor="text1"/>
        </w:rPr>
      </w:pPr>
      <w:r w:rsidRPr="00AA4168">
        <w:rPr>
          <w:rFonts w:cs="Times New Roman"/>
          <w:b/>
          <w:bCs/>
          <w:color w:val="000000" w:themeColor="text1"/>
        </w:rPr>
        <w:t>微調</w:t>
      </w:r>
      <w:r w:rsidR="0015015D" w:rsidRPr="00AA4168">
        <w:rPr>
          <w:rFonts w:cs="Times New Roman"/>
          <w:color w:val="000000" w:themeColor="text1"/>
        </w:rPr>
        <w:t>：</w:t>
      </w:r>
      <w:r w:rsidRPr="00AA4168">
        <w:rPr>
          <w:rFonts w:cs="Times New Roman"/>
          <w:color w:val="000000" w:themeColor="text1"/>
        </w:rPr>
        <w:t>預訓練完成後，</w:t>
      </w:r>
      <w:r w:rsidRPr="00AA4168">
        <w:rPr>
          <w:rFonts w:cs="Times New Roman"/>
          <w:color w:val="000000" w:themeColor="text1"/>
        </w:rPr>
        <w:t xml:space="preserve">BERT </w:t>
      </w:r>
      <w:r w:rsidRPr="00AA4168">
        <w:rPr>
          <w:rFonts w:cs="Times New Roman"/>
          <w:color w:val="000000" w:themeColor="text1"/>
        </w:rPr>
        <w:t>可以在特定的下游任務（如文本分類、命名實體識別、問答等）上進行有監督的微調。這使得</w:t>
      </w:r>
      <w:r w:rsidRPr="00AA4168">
        <w:rPr>
          <w:rFonts w:cs="Times New Roman"/>
          <w:color w:val="000000" w:themeColor="text1"/>
        </w:rPr>
        <w:t xml:space="preserve"> BERT </w:t>
      </w:r>
      <w:r w:rsidRPr="00AA4168">
        <w:rPr>
          <w:rFonts w:cs="Times New Roman"/>
          <w:color w:val="000000" w:themeColor="text1"/>
        </w:rPr>
        <w:t>能夠根據具體任務的需求進一步調整模型參數。</w:t>
      </w:r>
    </w:p>
    <w:p w14:paraId="55649C57" w14:textId="742A0078" w:rsidR="00993C6E" w:rsidRPr="00AA4168" w:rsidRDefault="00E31C24" w:rsidP="00AA4168">
      <w:pPr>
        <w:pStyle w:val="a3"/>
        <w:numPr>
          <w:ilvl w:val="0"/>
          <w:numId w:val="10"/>
        </w:numPr>
        <w:spacing w:line="360" w:lineRule="auto"/>
        <w:ind w:leftChars="0"/>
        <w:rPr>
          <w:rFonts w:cs="Times New Roman"/>
          <w:color w:val="000000" w:themeColor="text1"/>
        </w:rPr>
      </w:pPr>
      <w:r w:rsidRPr="00AA4168">
        <w:rPr>
          <w:rFonts w:cs="Times New Roman"/>
          <w:b/>
          <w:bCs/>
          <w:color w:val="000000" w:themeColor="text1"/>
        </w:rPr>
        <w:t>出色的性能</w:t>
      </w:r>
      <w:r w:rsidR="0015015D" w:rsidRPr="00AA4168">
        <w:rPr>
          <w:rFonts w:cs="Times New Roman"/>
          <w:b/>
          <w:bCs/>
          <w:color w:val="000000" w:themeColor="text1"/>
        </w:rPr>
        <w:t>：</w:t>
      </w:r>
      <w:r w:rsidRPr="00AA4168">
        <w:rPr>
          <w:rFonts w:cs="Times New Roman"/>
          <w:color w:val="000000" w:themeColor="text1"/>
        </w:rPr>
        <w:t xml:space="preserve">BERT </w:t>
      </w:r>
      <w:r w:rsidRPr="00AA4168">
        <w:rPr>
          <w:rFonts w:cs="Times New Roman"/>
          <w:color w:val="000000" w:themeColor="text1"/>
        </w:rPr>
        <w:t>在多個基準數據集上的表現優異，常常刷新各項</w:t>
      </w:r>
      <w:r w:rsidRPr="00AA4168">
        <w:rPr>
          <w:rFonts w:cs="Times New Roman"/>
          <w:color w:val="000000" w:themeColor="text1"/>
        </w:rPr>
        <w:t xml:space="preserve"> NLP </w:t>
      </w:r>
      <w:r w:rsidRPr="00AA4168">
        <w:rPr>
          <w:rFonts w:cs="Times New Roman"/>
          <w:color w:val="000000" w:themeColor="text1"/>
        </w:rPr>
        <w:t>任務的最先進成果。例如，在</w:t>
      </w:r>
      <w:r w:rsidRPr="00AA4168">
        <w:rPr>
          <w:rFonts w:cs="Times New Roman"/>
          <w:color w:val="000000" w:themeColor="text1"/>
        </w:rPr>
        <w:t xml:space="preserve"> Stanford Question Answering Dataset (</w:t>
      </w:r>
      <w:proofErr w:type="spellStart"/>
      <w:r w:rsidRPr="00AA4168">
        <w:rPr>
          <w:rFonts w:cs="Times New Roman"/>
          <w:color w:val="000000" w:themeColor="text1"/>
        </w:rPr>
        <w:t>SQuAD</w:t>
      </w:r>
      <w:proofErr w:type="spellEnd"/>
      <w:r w:rsidRPr="00AA4168">
        <w:rPr>
          <w:rFonts w:cs="Times New Roman"/>
          <w:color w:val="000000" w:themeColor="text1"/>
        </w:rPr>
        <w:t xml:space="preserve">) </w:t>
      </w:r>
      <w:r w:rsidRPr="00AA4168">
        <w:rPr>
          <w:rFonts w:cs="Times New Roman"/>
          <w:color w:val="000000" w:themeColor="text1"/>
        </w:rPr>
        <w:t>和</w:t>
      </w:r>
      <w:r w:rsidRPr="00AA4168">
        <w:rPr>
          <w:rFonts w:cs="Times New Roman"/>
          <w:color w:val="000000" w:themeColor="text1"/>
        </w:rPr>
        <w:t xml:space="preserve"> General Language Understanding Evaluation (GLUE) </w:t>
      </w:r>
      <w:r w:rsidRPr="00AA4168">
        <w:rPr>
          <w:rFonts w:cs="Times New Roman"/>
          <w:color w:val="000000" w:themeColor="text1"/>
        </w:rPr>
        <w:t>基準上，</w:t>
      </w:r>
      <w:r w:rsidRPr="00AA4168">
        <w:rPr>
          <w:rFonts w:cs="Times New Roman"/>
          <w:color w:val="000000" w:themeColor="text1"/>
        </w:rPr>
        <w:t xml:space="preserve">BERT </w:t>
      </w:r>
      <w:r w:rsidRPr="00AA4168">
        <w:rPr>
          <w:rFonts w:cs="Times New Roman"/>
          <w:color w:val="000000" w:themeColor="text1"/>
        </w:rPr>
        <w:t>都取得了領先的成績</w:t>
      </w:r>
      <w:r w:rsidR="00993C6E" w:rsidRPr="00AA4168">
        <w:rPr>
          <w:rFonts w:cs="Times New Roman"/>
          <w:color w:val="000000" w:themeColor="text1"/>
        </w:rPr>
        <w:t>。</w:t>
      </w:r>
    </w:p>
    <w:p w14:paraId="0534E030" w14:textId="2B1DDAB4" w:rsidR="009A068B" w:rsidRPr="00AA4168" w:rsidRDefault="009A068B" w:rsidP="00AA4168">
      <w:pPr>
        <w:pStyle w:val="2"/>
        <w:spacing w:line="360" w:lineRule="auto"/>
        <w:rPr>
          <w:rFonts w:eastAsia="標楷體" w:cs="Times New Roman"/>
        </w:rPr>
      </w:pPr>
      <w:bookmarkStart w:id="44" w:name="_Toc170690058"/>
      <w:bookmarkStart w:id="45" w:name="_Toc170690141"/>
      <w:bookmarkStart w:id="46" w:name="_Toc170690351"/>
      <w:bookmarkStart w:id="47" w:name="_Toc182311278"/>
      <w:bookmarkStart w:id="48" w:name="_Toc183425939"/>
      <w:r w:rsidRPr="00AA4168">
        <w:rPr>
          <w:rFonts w:eastAsia="標楷體" w:cs="Times New Roman"/>
        </w:rPr>
        <w:t>3.</w:t>
      </w:r>
      <w:r w:rsidR="00993C6E" w:rsidRPr="00AA4168">
        <w:rPr>
          <w:rFonts w:eastAsia="標楷體" w:cs="Times New Roman"/>
        </w:rPr>
        <w:t>2</w:t>
      </w:r>
      <w:r w:rsidRPr="00AA4168">
        <w:rPr>
          <w:rFonts w:eastAsia="標楷體" w:cs="Times New Roman"/>
        </w:rPr>
        <w:t xml:space="preserve"> </w:t>
      </w:r>
      <w:proofErr w:type="spellStart"/>
      <w:r w:rsidRPr="00AA4168">
        <w:rPr>
          <w:rFonts w:eastAsia="標楷體" w:cs="Times New Roman"/>
        </w:rPr>
        <w:t>TaiwanLLM</w:t>
      </w:r>
      <w:proofErr w:type="spellEnd"/>
      <w:r w:rsidR="002079D3" w:rsidRPr="00AA4168">
        <w:rPr>
          <w:rFonts w:eastAsia="標楷體" w:cs="Times New Roman"/>
        </w:rPr>
        <w:t xml:space="preserve"> /</w:t>
      </w:r>
      <w:r w:rsidRPr="00AA4168">
        <w:rPr>
          <w:rFonts w:eastAsia="標楷體" w:cs="Times New Roman"/>
        </w:rPr>
        <w:t xml:space="preserve"> </w:t>
      </w:r>
      <w:r w:rsidRPr="00AA4168">
        <w:rPr>
          <w:rFonts w:eastAsia="標楷體" w:cs="Times New Roman"/>
        </w:rPr>
        <w:t>聊天機器人</w:t>
      </w:r>
      <w:r w:rsidRPr="00AA4168">
        <w:rPr>
          <w:rFonts w:eastAsia="標楷體" w:cs="Times New Roman"/>
        </w:rPr>
        <w:t xml:space="preserve"> </w:t>
      </w:r>
      <w:r w:rsidRPr="00AA4168">
        <w:rPr>
          <w:rFonts w:eastAsia="標楷體" w:cs="Times New Roman"/>
        </w:rPr>
        <w:t>介紹</w:t>
      </w:r>
      <w:bookmarkEnd w:id="44"/>
      <w:bookmarkEnd w:id="45"/>
      <w:bookmarkEnd w:id="46"/>
      <w:bookmarkEnd w:id="47"/>
      <w:bookmarkEnd w:id="48"/>
    </w:p>
    <w:p w14:paraId="7A25ED18" w14:textId="14DDFB9E" w:rsidR="00781CAD" w:rsidRPr="00AA4168" w:rsidRDefault="002079D3" w:rsidP="00AA4168">
      <w:pPr>
        <w:pStyle w:val="a3"/>
        <w:numPr>
          <w:ilvl w:val="0"/>
          <w:numId w:val="15"/>
        </w:numPr>
        <w:spacing w:line="360" w:lineRule="auto"/>
        <w:ind w:leftChars="0"/>
        <w:rPr>
          <w:rFonts w:cs="Times New Roman"/>
          <w:sz w:val="28"/>
          <w:szCs w:val="28"/>
        </w:rPr>
      </w:pPr>
      <w:proofErr w:type="spellStart"/>
      <w:r w:rsidRPr="00AA4168">
        <w:rPr>
          <w:rFonts w:cs="Times New Roman"/>
          <w:b/>
          <w:bCs/>
        </w:rPr>
        <w:t>TaiwanLLM</w:t>
      </w:r>
      <w:proofErr w:type="spellEnd"/>
      <w:r w:rsidR="00781CAD" w:rsidRPr="00AA4168">
        <w:rPr>
          <w:rFonts w:cs="Times New Roman"/>
          <w:sz w:val="28"/>
          <w:szCs w:val="28"/>
        </w:rPr>
        <w:t>：</w:t>
      </w:r>
    </w:p>
    <w:p w14:paraId="0936AD3D" w14:textId="77777777" w:rsidR="00781CAD" w:rsidRPr="00AA4168" w:rsidRDefault="00244389" w:rsidP="00AA4168">
      <w:pPr>
        <w:spacing w:line="360" w:lineRule="auto"/>
        <w:ind w:left="426" w:firstLine="567"/>
        <w:rPr>
          <w:rFonts w:cs="Times New Roman"/>
          <w:sz w:val="28"/>
          <w:szCs w:val="28"/>
        </w:rPr>
      </w:pPr>
      <w:r w:rsidRPr="00AA4168">
        <w:rPr>
          <w:rFonts w:cs="Times New Roman"/>
        </w:rPr>
        <w:t>是一個專門針對台灣語言和文化背景設計的大型語言模型（</w:t>
      </w:r>
      <w:r w:rsidRPr="00AA4168">
        <w:rPr>
          <w:rFonts w:cs="Times New Roman"/>
        </w:rPr>
        <w:t>LLM</w:t>
      </w:r>
      <w:r w:rsidRPr="00AA4168">
        <w:rPr>
          <w:rFonts w:cs="Times New Roman"/>
        </w:rPr>
        <w:t>），</w:t>
      </w:r>
      <w:proofErr w:type="spellStart"/>
      <w:r w:rsidRPr="00AA4168">
        <w:rPr>
          <w:rFonts w:cs="Times New Roman"/>
        </w:rPr>
        <w:t>MiuLab</w:t>
      </w:r>
      <w:proofErr w:type="spellEnd"/>
      <w:r w:rsidRPr="00AA4168">
        <w:rPr>
          <w:rFonts w:cs="Times New Roman"/>
        </w:rPr>
        <w:t>開發，主要使用繁體中文進行訓練，目的是更好地理解和生成符合台灣文化脈絡的語言內容</w:t>
      </w:r>
      <w:r w:rsidR="00245882" w:rsidRPr="00AA4168">
        <w:rPr>
          <w:rFonts w:cs="Times New Roman"/>
        </w:rPr>
        <w:t>。</w:t>
      </w:r>
    </w:p>
    <w:p w14:paraId="2F0BCC55" w14:textId="77777777" w:rsidR="00781CAD" w:rsidRPr="00AA4168" w:rsidRDefault="00AF7AF3" w:rsidP="00AA4168">
      <w:pPr>
        <w:spacing w:line="360" w:lineRule="auto"/>
        <w:ind w:left="426" w:firstLine="567"/>
        <w:rPr>
          <w:rFonts w:cs="Times New Roman"/>
          <w:sz w:val="28"/>
          <w:szCs w:val="28"/>
        </w:rPr>
      </w:pPr>
      <w:r w:rsidRPr="00AA4168">
        <w:rPr>
          <w:rFonts w:cs="Times New Roman"/>
        </w:rPr>
        <w:t>基於</w:t>
      </w:r>
      <w:proofErr w:type="spellStart"/>
      <w:r w:rsidRPr="00AA4168">
        <w:rPr>
          <w:rFonts w:cs="Times New Roman"/>
        </w:rPr>
        <w:t>LLaMa</w:t>
      </w:r>
      <w:proofErr w:type="spellEnd"/>
      <w:r w:rsidRPr="00AA4168">
        <w:rPr>
          <w:rFonts w:cs="Times New Roman"/>
        </w:rPr>
        <w:t>模型進行微調，並融合了多種來自台灣的文本數據，通過監</w:t>
      </w:r>
      <w:r w:rsidRPr="00AA4168">
        <w:rPr>
          <w:rFonts w:cs="Times New Roman"/>
        </w:rPr>
        <w:lastRenderedPageBreak/>
        <w:t>督微調（</w:t>
      </w:r>
      <w:r w:rsidRPr="00AA4168">
        <w:rPr>
          <w:rFonts w:cs="Times New Roman"/>
        </w:rPr>
        <w:t>Supervised Fine-Tuning</w:t>
      </w:r>
      <w:r w:rsidRPr="00AA4168">
        <w:rPr>
          <w:rFonts w:cs="Times New Roman"/>
        </w:rPr>
        <w:t>）進一步提升模型的性能。這個模型在各種語言理解和生成的基準測試中表現出色，特別是在台灣文化相關的上下文中表現尤為突出。</w:t>
      </w:r>
    </w:p>
    <w:p w14:paraId="024E08FB" w14:textId="3C691A3A" w:rsidR="002079D3" w:rsidRPr="00AA4168" w:rsidRDefault="00B978E7" w:rsidP="00AA4168">
      <w:pPr>
        <w:spacing w:line="360" w:lineRule="auto"/>
        <w:ind w:left="426" w:firstLine="567"/>
        <w:rPr>
          <w:rFonts w:cs="Times New Roman"/>
          <w:sz w:val="28"/>
          <w:szCs w:val="28"/>
        </w:rPr>
      </w:pPr>
      <w:r w:rsidRPr="00AA4168">
        <w:rPr>
          <w:rFonts w:cs="Times New Roman"/>
        </w:rPr>
        <w:t>目前公開了多個版本的模型，包括</w:t>
      </w:r>
      <w:r w:rsidRPr="00AA4168">
        <w:rPr>
          <w:rFonts w:cs="Times New Roman"/>
        </w:rPr>
        <w:t>13B</w:t>
      </w:r>
      <w:r w:rsidRPr="00AA4168">
        <w:rPr>
          <w:rFonts w:cs="Times New Roman"/>
        </w:rPr>
        <w:t>和</w:t>
      </w:r>
      <w:r w:rsidRPr="00AA4168">
        <w:rPr>
          <w:rFonts w:cs="Times New Roman"/>
        </w:rPr>
        <w:t>7B</w:t>
      </w:r>
      <w:r w:rsidRPr="00AA4168">
        <w:rPr>
          <w:rFonts w:cs="Times New Roman"/>
        </w:rPr>
        <w:t>參數的版本，用戶可以根據需求選擇不同的模型進行應用。</w:t>
      </w:r>
    </w:p>
    <w:p w14:paraId="220DB3E6" w14:textId="77777777" w:rsidR="00781CAD" w:rsidRPr="00AA4168" w:rsidRDefault="002079D3" w:rsidP="00AA4168">
      <w:pPr>
        <w:pStyle w:val="a3"/>
        <w:numPr>
          <w:ilvl w:val="0"/>
          <w:numId w:val="15"/>
        </w:numPr>
        <w:spacing w:line="360" w:lineRule="auto"/>
        <w:ind w:leftChars="0"/>
        <w:rPr>
          <w:rFonts w:cs="Times New Roman"/>
        </w:rPr>
      </w:pPr>
      <w:r w:rsidRPr="00AA4168">
        <w:rPr>
          <w:rFonts w:cs="Times New Roman"/>
          <w:b/>
          <w:bCs/>
        </w:rPr>
        <w:t>聊天機器人</w:t>
      </w:r>
      <w:r w:rsidR="00781CAD" w:rsidRPr="00AA4168">
        <w:rPr>
          <w:rFonts w:cs="Times New Roman"/>
        </w:rPr>
        <w:t>：</w:t>
      </w:r>
    </w:p>
    <w:p w14:paraId="3DAEFDDC" w14:textId="69D5C351" w:rsidR="00031DCA" w:rsidRPr="00AA4168" w:rsidRDefault="002079D3" w:rsidP="00AA4168">
      <w:pPr>
        <w:pStyle w:val="a3"/>
        <w:spacing w:line="360" w:lineRule="auto"/>
        <w:ind w:leftChars="0" w:firstLine="480"/>
        <w:rPr>
          <w:rFonts w:cs="Times New Roman"/>
        </w:rPr>
      </w:pPr>
      <w:r w:rsidRPr="00AA4168">
        <w:rPr>
          <w:rFonts w:cs="Times New Roman"/>
        </w:rPr>
        <w:t>在建立聊天機器人過程中，會結合</w:t>
      </w:r>
      <w:r w:rsidRPr="00AA4168">
        <w:rPr>
          <w:rFonts w:cs="Times New Roman"/>
        </w:rPr>
        <w:t>Python</w:t>
      </w:r>
      <w:r w:rsidRPr="00AA4168">
        <w:rPr>
          <w:rFonts w:cs="Times New Roman"/>
        </w:rPr>
        <w:t>和</w:t>
      </w:r>
      <w:proofErr w:type="spellStart"/>
      <w:r w:rsidRPr="00AA4168">
        <w:rPr>
          <w:rFonts w:cs="Times New Roman"/>
        </w:rPr>
        <w:t>Ollama</w:t>
      </w:r>
      <w:proofErr w:type="spellEnd"/>
      <w:r w:rsidRPr="00AA4168">
        <w:rPr>
          <w:rFonts w:cs="Times New Roman"/>
        </w:rPr>
        <w:t>的應用，以實現更強大且靈活的自然語言處理（</w:t>
      </w:r>
      <w:r w:rsidRPr="00AA4168">
        <w:rPr>
          <w:rFonts w:cs="Times New Roman"/>
        </w:rPr>
        <w:t>NLP</w:t>
      </w:r>
      <w:r w:rsidRPr="00AA4168">
        <w:rPr>
          <w:rFonts w:cs="Times New Roman"/>
        </w:rPr>
        <w:t>）功能。這兩者的結合使得開發者能夠利用</w:t>
      </w:r>
      <w:proofErr w:type="spellStart"/>
      <w:r w:rsidRPr="00AA4168">
        <w:rPr>
          <w:rFonts w:cs="Times New Roman"/>
        </w:rPr>
        <w:t>TaiwanLLM</w:t>
      </w:r>
      <w:proofErr w:type="spellEnd"/>
      <w:r w:rsidRPr="00AA4168">
        <w:rPr>
          <w:rFonts w:cs="Times New Roman"/>
        </w:rPr>
        <w:t>模型來進行各種語言任務，如問答系統、自動文本生成、對話系統等。</w:t>
      </w:r>
    </w:p>
    <w:p w14:paraId="368EF3DA" w14:textId="4E526D51" w:rsidR="00993C6E" w:rsidRPr="00AA4168" w:rsidRDefault="00C060F2" w:rsidP="00AA4168">
      <w:pPr>
        <w:pStyle w:val="a3"/>
        <w:spacing w:line="360" w:lineRule="auto"/>
        <w:ind w:leftChars="0" w:firstLine="480"/>
        <w:rPr>
          <w:rFonts w:cs="Times New Roman"/>
        </w:rPr>
      </w:pPr>
      <w:r w:rsidRPr="00AA4168">
        <w:rPr>
          <w:rFonts w:cs="Times New Roman"/>
        </w:rPr>
        <w:t>透過更改程式內</w:t>
      </w:r>
      <w:r w:rsidRPr="00AA4168">
        <w:rPr>
          <w:rFonts w:cs="Times New Roman"/>
        </w:rPr>
        <w:t>System</w:t>
      </w:r>
      <w:r w:rsidRPr="00AA4168">
        <w:rPr>
          <w:rFonts w:cs="Times New Roman"/>
        </w:rPr>
        <w:t>的參數或是預設對話，可以賦予額外的資訊給目標模型，使模型更具開發者的指示完成各項任務，如：角色扮演。</w:t>
      </w:r>
    </w:p>
    <w:p w14:paraId="7B9CDA1D" w14:textId="69225E0E" w:rsidR="00031DCA" w:rsidRPr="00AA4168" w:rsidRDefault="009A068B" w:rsidP="00AA4168">
      <w:pPr>
        <w:pStyle w:val="2"/>
        <w:spacing w:line="360" w:lineRule="auto"/>
        <w:rPr>
          <w:rFonts w:eastAsia="標楷體" w:cs="Times New Roman"/>
        </w:rPr>
      </w:pPr>
      <w:bookmarkStart w:id="49" w:name="_Toc170690059"/>
      <w:bookmarkStart w:id="50" w:name="_Toc170690142"/>
      <w:bookmarkStart w:id="51" w:name="_Toc170690352"/>
      <w:bookmarkStart w:id="52" w:name="_Toc182311279"/>
      <w:bookmarkStart w:id="53" w:name="_Toc183425940"/>
      <w:r w:rsidRPr="00AA4168">
        <w:rPr>
          <w:rFonts w:eastAsia="標楷體" w:cs="Times New Roman"/>
        </w:rPr>
        <w:t xml:space="preserve">3.3 </w:t>
      </w:r>
      <w:r w:rsidR="00E63A62" w:rsidRPr="00AA4168">
        <w:rPr>
          <w:rFonts w:eastAsia="標楷體" w:cs="Times New Roman"/>
        </w:rPr>
        <w:t xml:space="preserve">Figma </w:t>
      </w:r>
      <w:r w:rsidR="00E63A62" w:rsidRPr="00AA4168">
        <w:rPr>
          <w:rFonts w:eastAsia="標楷體" w:cs="Times New Roman"/>
        </w:rPr>
        <w:t>介紹</w:t>
      </w:r>
      <w:bookmarkEnd w:id="49"/>
      <w:bookmarkEnd w:id="50"/>
      <w:bookmarkEnd w:id="51"/>
      <w:bookmarkEnd w:id="52"/>
      <w:bookmarkEnd w:id="53"/>
    </w:p>
    <w:p w14:paraId="775485F4" w14:textId="4504BA4D" w:rsidR="00C26E7E" w:rsidRPr="00AA4168" w:rsidRDefault="00927FCD" w:rsidP="00AA4168">
      <w:pPr>
        <w:spacing w:line="360" w:lineRule="auto"/>
        <w:ind w:leftChars="177" w:left="425" w:firstLine="568"/>
        <w:rPr>
          <w:rFonts w:cs="Times New Roman"/>
          <w:sz w:val="28"/>
          <w:szCs w:val="28"/>
        </w:rPr>
      </w:pPr>
      <w:r w:rsidRPr="00AA4168">
        <w:rPr>
          <w:rFonts w:cs="Times New Roman"/>
        </w:rPr>
        <w:t xml:space="preserve">Figma </w:t>
      </w:r>
      <w:r w:rsidRPr="00AA4168">
        <w:rPr>
          <w:rFonts w:cs="Times New Roman"/>
        </w:rPr>
        <w:t>是一款功能強大的設計工具，專為</w:t>
      </w:r>
      <w:r w:rsidRPr="00AA4168">
        <w:rPr>
          <w:rFonts w:cs="Times New Roman"/>
        </w:rPr>
        <w:t xml:space="preserve"> UI</w:t>
      </w:r>
      <w:r w:rsidRPr="00AA4168">
        <w:rPr>
          <w:rFonts w:cs="Times New Roman"/>
        </w:rPr>
        <w:t>（使用者介面）和</w:t>
      </w:r>
      <w:r w:rsidRPr="00AA4168">
        <w:rPr>
          <w:rFonts w:cs="Times New Roman"/>
        </w:rPr>
        <w:t xml:space="preserve"> UX</w:t>
      </w:r>
      <w:r w:rsidRPr="00AA4168">
        <w:rPr>
          <w:rFonts w:cs="Times New Roman"/>
        </w:rPr>
        <w:t>（使用者體驗）設計而生，因其獨特的雲端協作功能和全面的設計工具集而聞名。以下為小組選擇原因之優勢</w:t>
      </w:r>
      <w:r w:rsidR="0015015D" w:rsidRPr="00AA4168">
        <w:rPr>
          <w:rFonts w:cs="Times New Roman"/>
        </w:rPr>
        <w:t>：</w:t>
      </w:r>
    </w:p>
    <w:p w14:paraId="202F6CBF" w14:textId="1B79EA2F" w:rsidR="00C26E7E" w:rsidRPr="00AA4168" w:rsidRDefault="00927FCD" w:rsidP="00AA4168">
      <w:pPr>
        <w:pStyle w:val="a3"/>
        <w:numPr>
          <w:ilvl w:val="0"/>
          <w:numId w:val="8"/>
        </w:numPr>
        <w:spacing w:line="360" w:lineRule="auto"/>
        <w:ind w:leftChars="0"/>
        <w:rPr>
          <w:rFonts w:cs="Times New Roman"/>
          <w:sz w:val="28"/>
          <w:szCs w:val="28"/>
        </w:rPr>
      </w:pPr>
      <w:r w:rsidRPr="00AA4168">
        <w:rPr>
          <w:rStyle w:val="a8"/>
          <w:rFonts w:cs="Times New Roman"/>
        </w:rPr>
        <w:t>向量網格</w:t>
      </w:r>
      <w:r w:rsidRPr="00AA4168">
        <w:rPr>
          <w:rFonts w:cs="Times New Roman"/>
        </w:rPr>
        <w:t>：使用向量網格來精確設計圖形元素，確保設計的可伸縮性和高</w:t>
      </w:r>
      <w:r w:rsidR="00F658F8" w:rsidRPr="00AA4168">
        <w:rPr>
          <w:rFonts w:cs="Times New Roman"/>
        </w:rPr>
        <w:t>品質</w:t>
      </w:r>
      <w:r w:rsidRPr="00AA4168">
        <w:rPr>
          <w:rFonts w:cs="Times New Roman"/>
        </w:rPr>
        <w:t>輸出。</w:t>
      </w:r>
    </w:p>
    <w:p w14:paraId="76C1BBFE" w14:textId="359A96FF" w:rsidR="00C26E7E" w:rsidRPr="00AA4168" w:rsidRDefault="00C26E7E" w:rsidP="00AA4168">
      <w:pPr>
        <w:pStyle w:val="a3"/>
        <w:numPr>
          <w:ilvl w:val="0"/>
          <w:numId w:val="8"/>
        </w:numPr>
        <w:spacing w:line="360" w:lineRule="auto"/>
        <w:ind w:leftChars="0"/>
        <w:rPr>
          <w:rFonts w:cs="Times New Roman"/>
          <w:sz w:val="28"/>
          <w:szCs w:val="28"/>
        </w:rPr>
      </w:pPr>
      <w:r w:rsidRPr="00AA4168">
        <w:rPr>
          <w:rStyle w:val="a8"/>
          <w:rFonts w:cs="Times New Roman"/>
        </w:rPr>
        <w:t>多層次原型設計</w:t>
      </w:r>
      <w:r w:rsidRPr="00AA4168">
        <w:rPr>
          <w:rFonts w:cs="Times New Roman"/>
        </w:rPr>
        <w:t>：支持從簡單的線框圖到複雜的高保真原型設計，並提供互動功能，模擬實際應用的操作流程。</w:t>
      </w:r>
    </w:p>
    <w:p w14:paraId="284F007D" w14:textId="60997CE1" w:rsidR="00C26E7E" w:rsidRPr="00AA4168" w:rsidRDefault="00C26E7E" w:rsidP="00AA4168">
      <w:pPr>
        <w:pStyle w:val="a3"/>
        <w:numPr>
          <w:ilvl w:val="0"/>
          <w:numId w:val="8"/>
        </w:numPr>
        <w:spacing w:line="360" w:lineRule="auto"/>
        <w:ind w:leftChars="0"/>
        <w:rPr>
          <w:rFonts w:cs="Times New Roman"/>
          <w:sz w:val="28"/>
          <w:szCs w:val="28"/>
        </w:rPr>
      </w:pPr>
      <w:r w:rsidRPr="00AA4168">
        <w:rPr>
          <w:rStyle w:val="a8"/>
          <w:rFonts w:cs="Times New Roman"/>
        </w:rPr>
        <w:t>插件生態系統</w:t>
      </w:r>
      <w:r w:rsidRPr="00AA4168">
        <w:rPr>
          <w:rFonts w:cs="Times New Roman"/>
        </w:rPr>
        <w:t>：</w:t>
      </w:r>
      <w:r w:rsidRPr="00AA4168">
        <w:rPr>
          <w:rFonts w:cs="Times New Roman"/>
        </w:rPr>
        <w:t xml:space="preserve">Figma </w:t>
      </w:r>
      <w:r w:rsidRPr="00AA4168">
        <w:rPr>
          <w:rFonts w:cs="Times New Roman"/>
        </w:rPr>
        <w:t>支持第三方插件，這些插件可以擴展其功能，包括圖標庫、圖像處理、數據導入等。</w:t>
      </w:r>
    </w:p>
    <w:p w14:paraId="13B8B063" w14:textId="22BA12FA" w:rsidR="00C26E7E" w:rsidRPr="00AA4168" w:rsidRDefault="00C26E7E" w:rsidP="00AA4168">
      <w:pPr>
        <w:pStyle w:val="a3"/>
        <w:numPr>
          <w:ilvl w:val="0"/>
          <w:numId w:val="8"/>
        </w:numPr>
        <w:spacing w:line="360" w:lineRule="auto"/>
        <w:ind w:leftChars="0"/>
        <w:rPr>
          <w:rFonts w:cs="Times New Roman"/>
          <w:sz w:val="28"/>
          <w:szCs w:val="28"/>
        </w:rPr>
      </w:pPr>
      <w:r w:rsidRPr="00AA4168">
        <w:rPr>
          <w:rStyle w:val="a8"/>
          <w:rFonts w:cs="Times New Roman"/>
        </w:rPr>
        <w:t xml:space="preserve">API </w:t>
      </w:r>
      <w:r w:rsidRPr="00AA4168">
        <w:rPr>
          <w:rStyle w:val="a8"/>
          <w:rFonts w:cs="Times New Roman"/>
        </w:rPr>
        <w:t>整合</w:t>
      </w:r>
      <w:r w:rsidRPr="00AA4168">
        <w:rPr>
          <w:rFonts w:cs="Times New Roman"/>
        </w:rPr>
        <w:t>：開放的</w:t>
      </w:r>
      <w:r w:rsidRPr="00AA4168">
        <w:rPr>
          <w:rFonts w:cs="Times New Roman"/>
        </w:rPr>
        <w:t xml:space="preserve"> API </w:t>
      </w:r>
      <w:r w:rsidRPr="00AA4168">
        <w:rPr>
          <w:rFonts w:cs="Times New Roman"/>
        </w:rPr>
        <w:t>允許與其他工具和服務進行深度整合，如</w:t>
      </w:r>
      <w:r w:rsidRPr="00AA4168">
        <w:rPr>
          <w:rFonts w:cs="Times New Roman"/>
        </w:rPr>
        <w:t xml:space="preserve"> </w:t>
      </w:r>
      <w:proofErr w:type="spellStart"/>
      <w:r w:rsidRPr="00AA4168">
        <w:rPr>
          <w:rFonts w:cs="Times New Roman"/>
        </w:rPr>
        <w:t>Zeplin</w:t>
      </w:r>
      <w:proofErr w:type="spellEnd"/>
      <w:r w:rsidRPr="00AA4168">
        <w:rPr>
          <w:rFonts w:cs="Times New Roman"/>
        </w:rPr>
        <w:t>、</w:t>
      </w:r>
      <w:r w:rsidRPr="00AA4168">
        <w:rPr>
          <w:rFonts w:cs="Times New Roman"/>
        </w:rPr>
        <w:t>JIRA</w:t>
      </w:r>
      <w:r w:rsidRPr="00AA4168">
        <w:rPr>
          <w:rFonts w:cs="Times New Roman"/>
        </w:rPr>
        <w:t>、</w:t>
      </w:r>
      <w:r w:rsidRPr="00AA4168">
        <w:rPr>
          <w:rFonts w:cs="Times New Roman"/>
        </w:rPr>
        <w:t xml:space="preserve">Slack </w:t>
      </w:r>
      <w:r w:rsidRPr="00AA4168">
        <w:rPr>
          <w:rFonts w:cs="Times New Roman"/>
        </w:rPr>
        <w:t>等，提升設計工作流程的效率。</w:t>
      </w:r>
    </w:p>
    <w:p w14:paraId="14C29327" w14:textId="21308BC7" w:rsidR="00993C6E" w:rsidRPr="00AA4168" w:rsidRDefault="00C26E7E" w:rsidP="00AA4168">
      <w:pPr>
        <w:pStyle w:val="a3"/>
        <w:numPr>
          <w:ilvl w:val="0"/>
          <w:numId w:val="8"/>
        </w:numPr>
        <w:spacing w:line="360" w:lineRule="auto"/>
        <w:ind w:leftChars="0"/>
        <w:rPr>
          <w:rFonts w:cs="Times New Roman"/>
          <w:sz w:val="28"/>
          <w:szCs w:val="28"/>
        </w:rPr>
      </w:pPr>
      <w:r w:rsidRPr="00AA4168">
        <w:rPr>
          <w:rStyle w:val="a8"/>
          <w:rFonts w:cs="Times New Roman"/>
        </w:rPr>
        <w:lastRenderedPageBreak/>
        <w:t>即時協作</w:t>
      </w:r>
      <w:r w:rsidRPr="00AA4168">
        <w:rPr>
          <w:rFonts w:cs="Times New Roman"/>
        </w:rPr>
        <w:t>：實現真正的即時多人協作，消除設計過程中的信息孤島。</w:t>
      </w:r>
    </w:p>
    <w:p w14:paraId="12F0C5F5" w14:textId="39D15562" w:rsidR="00031DCA" w:rsidRPr="00AA4168" w:rsidRDefault="00E63A62" w:rsidP="00AA4168">
      <w:pPr>
        <w:pStyle w:val="2"/>
        <w:spacing w:line="360" w:lineRule="auto"/>
        <w:rPr>
          <w:rFonts w:eastAsia="標楷體" w:cs="Times New Roman"/>
        </w:rPr>
      </w:pPr>
      <w:bookmarkStart w:id="54" w:name="_Toc170690060"/>
      <w:bookmarkStart w:id="55" w:name="_Toc170690143"/>
      <w:bookmarkStart w:id="56" w:name="_Toc170690353"/>
      <w:bookmarkStart w:id="57" w:name="_Toc182311280"/>
      <w:bookmarkStart w:id="58" w:name="_Toc183425941"/>
      <w:r w:rsidRPr="00AA4168">
        <w:rPr>
          <w:rFonts w:eastAsia="標楷體" w:cs="Times New Roman"/>
        </w:rPr>
        <w:t xml:space="preserve">3.4 </w:t>
      </w:r>
      <w:proofErr w:type="spellStart"/>
      <w:r w:rsidRPr="00AA4168">
        <w:rPr>
          <w:rFonts w:eastAsia="標楷體" w:cs="Times New Roman"/>
        </w:rPr>
        <w:t>MediBang</w:t>
      </w:r>
      <w:proofErr w:type="spellEnd"/>
      <w:r w:rsidRPr="00AA4168">
        <w:rPr>
          <w:rFonts w:eastAsia="標楷體" w:cs="Times New Roman"/>
        </w:rPr>
        <w:t xml:space="preserve"> </w:t>
      </w:r>
      <w:r w:rsidRPr="00AA4168">
        <w:rPr>
          <w:rFonts w:eastAsia="標楷體" w:cs="Times New Roman"/>
        </w:rPr>
        <w:t>介紹</w:t>
      </w:r>
      <w:bookmarkEnd w:id="54"/>
      <w:bookmarkEnd w:id="55"/>
      <w:bookmarkEnd w:id="56"/>
      <w:bookmarkEnd w:id="57"/>
      <w:bookmarkEnd w:id="58"/>
    </w:p>
    <w:p w14:paraId="176D2E4A" w14:textId="0E512E36" w:rsidR="00C241CD" w:rsidRPr="00AA4168" w:rsidRDefault="007F59E0" w:rsidP="00AA4168">
      <w:pPr>
        <w:spacing w:line="360" w:lineRule="auto"/>
        <w:ind w:leftChars="199" w:left="478" w:firstLine="515"/>
        <w:rPr>
          <w:rFonts w:cs="Times New Roman"/>
          <w:sz w:val="28"/>
          <w:szCs w:val="28"/>
        </w:rPr>
      </w:pPr>
      <w:r w:rsidRPr="00AA4168">
        <w:rPr>
          <w:rFonts w:cs="Times New Roman"/>
        </w:rPr>
        <w:t>該軟</w:t>
      </w:r>
      <w:r w:rsidR="004C4C75" w:rsidRPr="00AA4168">
        <w:rPr>
          <w:rFonts w:cs="Times New Roman"/>
        </w:rPr>
        <w:t>體</w:t>
      </w:r>
      <w:r w:rsidRPr="00AA4168">
        <w:rPr>
          <w:rFonts w:cs="Times New Roman"/>
        </w:rPr>
        <w:t>由日本公司</w:t>
      </w:r>
      <w:r w:rsidRPr="00AA4168">
        <w:rPr>
          <w:rFonts w:cs="Times New Roman"/>
        </w:rPr>
        <w:t xml:space="preserve"> </w:t>
      </w:r>
      <w:proofErr w:type="spellStart"/>
      <w:r w:rsidRPr="00AA4168">
        <w:rPr>
          <w:rFonts w:cs="Times New Roman"/>
        </w:rPr>
        <w:t>MediBang</w:t>
      </w:r>
      <w:proofErr w:type="spellEnd"/>
      <w:r w:rsidRPr="00AA4168">
        <w:rPr>
          <w:rFonts w:cs="Times New Roman"/>
        </w:rPr>
        <w:t xml:space="preserve"> Inc. </w:t>
      </w:r>
      <w:r w:rsidRPr="00AA4168">
        <w:rPr>
          <w:rFonts w:cs="Times New Roman"/>
        </w:rPr>
        <w:t>開發是一款功能豐富且免費的數位繪圖和漫畫創作軟件，適合插畫家、漫畫家以及數位藝術愛好者使用。</w:t>
      </w:r>
    </w:p>
    <w:p w14:paraId="180CE802" w14:textId="2355D21A" w:rsidR="007F59E0" w:rsidRPr="00AA4168" w:rsidRDefault="007F59E0" w:rsidP="00AA4168">
      <w:pPr>
        <w:pStyle w:val="a3"/>
        <w:spacing w:line="360" w:lineRule="auto"/>
        <w:ind w:leftChars="0"/>
        <w:rPr>
          <w:rFonts w:cs="Times New Roman"/>
        </w:rPr>
      </w:pPr>
      <w:r w:rsidRPr="00AA4168">
        <w:rPr>
          <w:rFonts w:cs="Times New Roman"/>
        </w:rPr>
        <w:t>優勢</w:t>
      </w:r>
      <w:r w:rsidR="00031DCA" w:rsidRPr="00AA4168">
        <w:rPr>
          <w:rFonts w:cs="Times New Roman"/>
        </w:rPr>
        <w:t>如下：</w:t>
      </w:r>
    </w:p>
    <w:p w14:paraId="34FD7DBA" w14:textId="087C7ED0" w:rsidR="00C241CD" w:rsidRPr="00AA4168" w:rsidRDefault="00C241CD" w:rsidP="00AA4168">
      <w:pPr>
        <w:pStyle w:val="a3"/>
        <w:numPr>
          <w:ilvl w:val="0"/>
          <w:numId w:val="9"/>
        </w:numPr>
        <w:spacing w:line="360" w:lineRule="auto"/>
        <w:ind w:leftChars="0"/>
        <w:rPr>
          <w:rFonts w:cs="Times New Roman"/>
        </w:rPr>
      </w:pPr>
      <w:r w:rsidRPr="00AA4168">
        <w:rPr>
          <w:rFonts w:cs="Times New Roman"/>
          <w:b/>
          <w:bCs/>
        </w:rPr>
        <w:t>多種畫筆和筆刷</w:t>
      </w:r>
      <w:r w:rsidR="0015015D" w:rsidRPr="00AA4168">
        <w:rPr>
          <w:rFonts w:cs="Times New Roman"/>
        </w:rPr>
        <w:t>：</w:t>
      </w:r>
      <w:r w:rsidRPr="00AA4168">
        <w:rPr>
          <w:rFonts w:cs="Times New Roman"/>
        </w:rPr>
        <w:t>並支持用戶自定義畫筆。這使得用戶可以創作出各種風格的藝術作品，從精細的細節到大膽的色彩塊。</w:t>
      </w:r>
    </w:p>
    <w:p w14:paraId="31A642DC" w14:textId="1133A9F0" w:rsidR="00C241CD" w:rsidRPr="00AA4168" w:rsidRDefault="00C241CD" w:rsidP="00AA4168">
      <w:pPr>
        <w:pStyle w:val="a3"/>
        <w:numPr>
          <w:ilvl w:val="0"/>
          <w:numId w:val="9"/>
        </w:numPr>
        <w:spacing w:line="360" w:lineRule="auto"/>
        <w:ind w:leftChars="0"/>
        <w:rPr>
          <w:rFonts w:cs="Times New Roman"/>
        </w:rPr>
      </w:pPr>
      <w:r w:rsidRPr="00AA4168">
        <w:rPr>
          <w:rFonts w:cs="Times New Roman"/>
          <w:b/>
          <w:bCs/>
        </w:rPr>
        <w:t>圖層功能</w:t>
      </w:r>
      <w:r w:rsidR="0015015D" w:rsidRPr="00AA4168">
        <w:rPr>
          <w:rFonts w:cs="Times New Roman"/>
        </w:rPr>
        <w:t>：</w:t>
      </w:r>
      <w:r w:rsidRPr="00AA4168">
        <w:rPr>
          <w:rFonts w:cs="Times New Roman"/>
        </w:rPr>
        <w:t>支持多圖層操作，用戶可以分層創作，方便管理和編輯各個元素。圖層組合、圖層遮罩等高級功能進一步提升了創作的靈活性。</w:t>
      </w:r>
    </w:p>
    <w:p w14:paraId="1B95A16C" w14:textId="7344C8D4" w:rsidR="00993C6E" w:rsidRPr="00AA4168" w:rsidRDefault="00C241CD" w:rsidP="00AA4168">
      <w:pPr>
        <w:pStyle w:val="a3"/>
        <w:numPr>
          <w:ilvl w:val="0"/>
          <w:numId w:val="9"/>
        </w:numPr>
        <w:spacing w:line="360" w:lineRule="auto"/>
        <w:ind w:leftChars="0"/>
        <w:rPr>
          <w:rFonts w:cs="Times New Roman"/>
        </w:rPr>
      </w:pPr>
      <w:r w:rsidRPr="00AA4168">
        <w:rPr>
          <w:rFonts w:cs="Times New Roman"/>
          <w:b/>
          <w:bCs/>
        </w:rPr>
        <w:t>創作空間廣</w:t>
      </w:r>
      <w:r w:rsidR="0015015D" w:rsidRPr="00AA4168">
        <w:rPr>
          <w:rFonts w:cs="Times New Roman"/>
        </w:rPr>
        <w:t>：</w:t>
      </w:r>
      <w:r w:rsidRPr="00AA4168">
        <w:rPr>
          <w:rFonts w:cs="Times New Roman"/>
        </w:rPr>
        <w:t>自我設計圖樣，對於小組</w:t>
      </w:r>
      <w:r w:rsidRPr="00AA4168">
        <w:rPr>
          <w:rFonts w:cs="Times New Roman"/>
        </w:rPr>
        <w:t>UI</w:t>
      </w:r>
      <w:r w:rsidRPr="00AA4168">
        <w:rPr>
          <w:rFonts w:cs="Times New Roman"/>
        </w:rPr>
        <w:t>風格設計特別有幫助。設計師可以輕鬆創作出獨特的</w:t>
      </w:r>
      <w:r w:rsidRPr="00AA4168">
        <w:rPr>
          <w:rFonts w:cs="Times New Roman"/>
        </w:rPr>
        <w:t>UI</w:t>
      </w:r>
      <w:r w:rsidRPr="00AA4168">
        <w:rPr>
          <w:rFonts w:cs="Times New Roman"/>
        </w:rPr>
        <w:t>設計，滿足不同項目的需求，並在設計中融入更多創意和個性。</w:t>
      </w:r>
    </w:p>
    <w:p w14:paraId="6E735419" w14:textId="3D40DE52" w:rsidR="00031DCA" w:rsidRPr="00AA4168" w:rsidRDefault="00E63A62" w:rsidP="00AA4168">
      <w:pPr>
        <w:pStyle w:val="2"/>
        <w:spacing w:line="360" w:lineRule="auto"/>
        <w:rPr>
          <w:rFonts w:eastAsia="標楷體" w:cs="Times New Roman"/>
        </w:rPr>
      </w:pPr>
      <w:bookmarkStart w:id="59" w:name="_Toc170690061"/>
      <w:bookmarkStart w:id="60" w:name="_Toc170690144"/>
      <w:bookmarkStart w:id="61" w:name="_Toc170690354"/>
      <w:bookmarkStart w:id="62" w:name="_Toc182311281"/>
      <w:bookmarkStart w:id="63" w:name="_Toc183425942"/>
      <w:r w:rsidRPr="00AA4168">
        <w:rPr>
          <w:rFonts w:eastAsia="標楷體" w:cs="Times New Roman"/>
        </w:rPr>
        <w:t xml:space="preserve">3.5 Flutter </w:t>
      </w:r>
      <w:r w:rsidRPr="00AA4168">
        <w:rPr>
          <w:rFonts w:eastAsia="標楷體" w:cs="Times New Roman"/>
        </w:rPr>
        <w:t>介紹</w:t>
      </w:r>
      <w:bookmarkEnd w:id="59"/>
      <w:bookmarkEnd w:id="60"/>
      <w:bookmarkEnd w:id="61"/>
      <w:bookmarkEnd w:id="62"/>
      <w:bookmarkEnd w:id="63"/>
    </w:p>
    <w:p w14:paraId="26E0BDED" w14:textId="77777777" w:rsidR="00031DCA" w:rsidRPr="00AA4168" w:rsidRDefault="00C060F2" w:rsidP="00AA4168">
      <w:pPr>
        <w:spacing w:line="360" w:lineRule="auto"/>
        <w:ind w:leftChars="199" w:left="478" w:firstLine="515"/>
        <w:rPr>
          <w:rFonts w:cs="Times New Roman"/>
          <w:sz w:val="28"/>
          <w:szCs w:val="28"/>
        </w:rPr>
      </w:pPr>
      <w:r w:rsidRPr="00AA4168">
        <w:rPr>
          <w:rFonts w:cs="Times New Roman"/>
        </w:rPr>
        <w:t xml:space="preserve">Flutter </w:t>
      </w:r>
      <w:r w:rsidRPr="00AA4168">
        <w:rPr>
          <w:rFonts w:cs="Times New Roman"/>
        </w:rPr>
        <w:t>是由</w:t>
      </w:r>
      <w:r w:rsidRPr="00AA4168">
        <w:rPr>
          <w:rFonts w:cs="Times New Roman"/>
        </w:rPr>
        <w:t xml:space="preserve"> Google </w:t>
      </w:r>
      <w:r w:rsidRPr="00AA4168">
        <w:rPr>
          <w:rFonts w:cs="Times New Roman"/>
        </w:rPr>
        <w:t>開發的開源</w:t>
      </w:r>
      <w:r w:rsidRPr="00AA4168">
        <w:rPr>
          <w:rFonts w:cs="Times New Roman"/>
        </w:rPr>
        <w:t xml:space="preserve"> UI </w:t>
      </w:r>
      <w:r w:rsidRPr="00AA4168">
        <w:rPr>
          <w:rFonts w:cs="Times New Roman"/>
        </w:rPr>
        <w:t>軟體開發套件，它使用</w:t>
      </w:r>
      <w:r w:rsidRPr="00AA4168">
        <w:rPr>
          <w:rFonts w:cs="Times New Roman"/>
        </w:rPr>
        <w:t xml:space="preserve"> Dart </w:t>
      </w:r>
      <w:r w:rsidRPr="00AA4168">
        <w:rPr>
          <w:rFonts w:cs="Times New Roman"/>
        </w:rPr>
        <w:t>語言，提供開發者一個框架來創建跨平台應用程式。</w:t>
      </w:r>
    </w:p>
    <w:p w14:paraId="793BACBA" w14:textId="77777777" w:rsidR="00031DCA" w:rsidRPr="00AA4168" w:rsidRDefault="00C060F2" w:rsidP="00AA4168">
      <w:pPr>
        <w:spacing w:line="360" w:lineRule="auto"/>
        <w:ind w:leftChars="199" w:left="478" w:firstLine="515"/>
        <w:rPr>
          <w:rFonts w:cs="Times New Roman"/>
          <w:sz w:val="28"/>
          <w:szCs w:val="28"/>
        </w:rPr>
      </w:pPr>
      <w:r w:rsidRPr="00AA4168">
        <w:rPr>
          <w:rFonts w:cs="Times New Roman"/>
        </w:rPr>
        <w:t xml:space="preserve">Flutter </w:t>
      </w:r>
      <w:r w:rsidRPr="00AA4168">
        <w:rPr>
          <w:rFonts w:cs="Times New Roman"/>
        </w:rPr>
        <w:t>最大的優勢之一就是</w:t>
      </w:r>
      <w:r w:rsidRPr="00AA4168">
        <w:rPr>
          <w:rFonts w:cs="Times New Roman"/>
        </w:rPr>
        <w:t xml:space="preserve">Flutter </w:t>
      </w:r>
      <w:r w:rsidRPr="00AA4168">
        <w:rPr>
          <w:rFonts w:cs="Times New Roman"/>
        </w:rPr>
        <w:t>的渲染引擎</w:t>
      </w:r>
      <w:r w:rsidRPr="00AA4168">
        <w:rPr>
          <w:rFonts w:cs="Times New Roman"/>
        </w:rPr>
        <w:t xml:space="preserve"> </w:t>
      </w:r>
      <w:proofErr w:type="spellStart"/>
      <w:r w:rsidRPr="00AA4168">
        <w:rPr>
          <w:rFonts w:cs="Times New Roman"/>
        </w:rPr>
        <w:t>Skia</w:t>
      </w:r>
      <w:proofErr w:type="spellEnd"/>
      <w:r w:rsidRPr="00AA4168">
        <w:rPr>
          <w:rFonts w:cs="Times New Roman"/>
        </w:rPr>
        <w:t>可以直接與設備的</w:t>
      </w:r>
      <w:r w:rsidRPr="00AA4168">
        <w:rPr>
          <w:rFonts w:cs="Times New Roman"/>
        </w:rPr>
        <w:t xml:space="preserve"> GPU </w:t>
      </w:r>
      <w:r w:rsidRPr="00AA4168">
        <w:rPr>
          <w:rFonts w:cs="Times New Roman"/>
        </w:rPr>
        <w:t>交互，確保了應用的高效渲染，與此同時，</w:t>
      </w:r>
      <w:r w:rsidRPr="00AA4168">
        <w:rPr>
          <w:rFonts w:cs="Times New Roman"/>
        </w:rPr>
        <w:t xml:space="preserve">Flutter </w:t>
      </w:r>
      <w:r w:rsidRPr="00AA4168">
        <w:rPr>
          <w:rFonts w:cs="Times New Roman"/>
        </w:rPr>
        <w:t>通過避免使用</w:t>
      </w:r>
      <w:r w:rsidRPr="00AA4168">
        <w:rPr>
          <w:rFonts w:cs="Times New Roman"/>
        </w:rPr>
        <w:t xml:space="preserve"> JavaScript </w:t>
      </w:r>
      <w:r w:rsidRPr="00AA4168">
        <w:rPr>
          <w:rFonts w:cs="Times New Roman"/>
        </w:rPr>
        <w:t>橋接來提高性能，使得應用的響應速度更快，動畫更流暢，因為這幾項特點讓</w:t>
      </w:r>
      <w:r w:rsidRPr="00AA4168">
        <w:rPr>
          <w:rFonts w:cs="Times New Roman"/>
        </w:rPr>
        <w:t>flutter</w:t>
      </w:r>
      <w:r w:rsidRPr="00AA4168">
        <w:rPr>
          <w:rFonts w:cs="Times New Roman"/>
        </w:rPr>
        <w:t>的性能表現不錯</w:t>
      </w:r>
      <w:r w:rsidR="00486657" w:rsidRPr="00AA4168">
        <w:rPr>
          <w:rFonts w:cs="Times New Roman"/>
        </w:rPr>
        <w:t>。</w:t>
      </w:r>
    </w:p>
    <w:p w14:paraId="52B2968E" w14:textId="77777777" w:rsidR="00031DCA" w:rsidRPr="00AA4168" w:rsidRDefault="00486657" w:rsidP="00AA4168">
      <w:pPr>
        <w:spacing w:line="360" w:lineRule="auto"/>
        <w:ind w:leftChars="199" w:left="478" w:firstLine="515"/>
        <w:rPr>
          <w:rFonts w:cs="Times New Roman"/>
          <w:sz w:val="28"/>
          <w:szCs w:val="28"/>
        </w:rPr>
      </w:pPr>
      <w:r w:rsidRPr="00AA4168">
        <w:rPr>
          <w:rFonts w:cs="Times New Roman"/>
        </w:rPr>
        <w:t xml:space="preserve">Flutter </w:t>
      </w:r>
      <w:r w:rsidRPr="00AA4168">
        <w:rPr>
          <w:rFonts w:cs="Times New Roman"/>
        </w:rPr>
        <w:t>有需多</w:t>
      </w:r>
      <w:r w:rsidRPr="00AA4168">
        <w:rPr>
          <w:rFonts w:cs="Times New Roman"/>
        </w:rPr>
        <w:t>Widgets</w:t>
      </w:r>
      <w:r w:rsidRPr="00AA4168">
        <w:rPr>
          <w:rFonts w:cs="Times New Roman"/>
        </w:rPr>
        <w:t>，這些組件是高度可定制的，並且遵循現代設計原則，如</w:t>
      </w:r>
      <w:r w:rsidRPr="00AA4168">
        <w:rPr>
          <w:rFonts w:cs="Times New Roman"/>
        </w:rPr>
        <w:t xml:space="preserve"> Material Design </w:t>
      </w:r>
      <w:r w:rsidRPr="00AA4168">
        <w:rPr>
          <w:rFonts w:cs="Times New Roman"/>
        </w:rPr>
        <w:t>和</w:t>
      </w:r>
      <w:r w:rsidRPr="00AA4168">
        <w:rPr>
          <w:rFonts w:cs="Times New Roman"/>
        </w:rPr>
        <w:t xml:space="preserve"> Cupertino </w:t>
      </w:r>
      <w:r w:rsidRPr="00AA4168">
        <w:rPr>
          <w:rFonts w:cs="Times New Roman"/>
        </w:rPr>
        <w:t>樣式。開發者可以輕鬆地創建出美觀且一致的用戶界面，無需編寫大量的代碼。</w:t>
      </w:r>
      <w:r w:rsidRPr="00AA4168">
        <w:rPr>
          <w:rFonts w:cs="Times New Roman"/>
        </w:rPr>
        <w:t xml:space="preserve">Flutter </w:t>
      </w:r>
      <w:r w:rsidRPr="00AA4168">
        <w:rPr>
          <w:rFonts w:cs="Times New Roman"/>
        </w:rPr>
        <w:t>的設計工具還支持即時預覽和熱重載（</w:t>
      </w:r>
      <w:r w:rsidRPr="00AA4168">
        <w:rPr>
          <w:rFonts w:cs="Times New Roman"/>
        </w:rPr>
        <w:t>Hot Reload</w:t>
      </w:r>
      <w:r w:rsidRPr="00AA4168">
        <w:rPr>
          <w:rFonts w:cs="Times New Roman"/>
        </w:rPr>
        <w:t>），使得開發者能夠快速迭代和調整</w:t>
      </w:r>
      <w:r w:rsidRPr="00AA4168">
        <w:rPr>
          <w:rFonts w:cs="Times New Roman"/>
        </w:rPr>
        <w:t xml:space="preserve"> UI </w:t>
      </w:r>
      <w:r w:rsidRPr="00AA4168">
        <w:rPr>
          <w:rFonts w:cs="Times New Roman"/>
        </w:rPr>
        <w:t>設計，極大地提升了開發效率和設計靈活性。</w:t>
      </w:r>
    </w:p>
    <w:p w14:paraId="08A953DA" w14:textId="2846B6F4" w:rsidR="00D02620" w:rsidRPr="00AA4168" w:rsidRDefault="00486657" w:rsidP="00AA4168">
      <w:pPr>
        <w:spacing w:line="360" w:lineRule="auto"/>
        <w:ind w:leftChars="199" w:left="478" w:firstLine="515"/>
        <w:rPr>
          <w:rFonts w:cs="Times New Roman"/>
          <w:sz w:val="28"/>
          <w:szCs w:val="28"/>
        </w:rPr>
      </w:pPr>
      <w:r w:rsidRPr="00AA4168">
        <w:rPr>
          <w:rFonts w:cs="Times New Roman"/>
        </w:rPr>
        <w:lastRenderedPageBreak/>
        <w:t>綜合以上，在這次專題中，由於我們項目對高性能和精美</w:t>
      </w:r>
      <w:r w:rsidRPr="00AA4168">
        <w:rPr>
          <w:rFonts w:cs="Times New Roman"/>
        </w:rPr>
        <w:t xml:space="preserve"> UI </w:t>
      </w:r>
      <w:r w:rsidRPr="00AA4168">
        <w:rPr>
          <w:rFonts w:cs="Times New Roman"/>
        </w:rPr>
        <w:t>的要求較高，因此選擇了</w:t>
      </w:r>
      <w:r w:rsidRPr="00AA4168">
        <w:rPr>
          <w:rFonts w:cs="Times New Roman"/>
        </w:rPr>
        <w:t xml:space="preserve"> Flutter </w:t>
      </w:r>
      <w:r w:rsidRPr="00AA4168">
        <w:rPr>
          <w:rFonts w:cs="Times New Roman"/>
        </w:rPr>
        <w:t>作為我們的開發工具。</w:t>
      </w:r>
    </w:p>
    <w:p w14:paraId="304419DE" w14:textId="03FA981E" w:rsidR="00E63A62" w:rsidRPr="00AA4168" w:rsidRDefault="00E63A62" w:rsidP="00AA4168">
      <w:pPr>
        <w:pStyle w:val="2"/>
        <w:spacing w:line="360" w:lineRule="auto"/>
        <w:rPr>
          <w:rFonts w:eastAsia="標楷體" w:cs="Times New Roman"/>
        </w:rPr>
      </w:pPr>
      <w:bookmarkStart w:id="64" w:name="_Toc170690062"/>
      <w:bookmarkStart w:id="65" w:name="_Toc170690145"/>
      <w:bookmarkStart w:id="66" w:name="_Toc170690355"/>
      <w:bookmarkStart w:id="67" w:name="_Toc182311282"/>
      <w:bookmarkStart w:id="68" w:name="_Toc183425943"/>
      <w:r w:rsidRPr="00AA4168">
        <w:rPr>
          <w:rFonts w:eastAsia="標楷體" w:cs="Times New Roman"/>
        </w:rPr>
        <w:t xml:space="preserve">3.6 Firebase </w:t>
      </w:r>
      <w:r w:rsidRPr="00AA4168">
        <w:rPr>
          <w:rFonts w:eastAsia="標楷體" w:cs="Times New Roman"/>
        </w:rPr>
        <w:t>介紹</w:t>
      </w:r>
      <w:bookmarkEnd w:id="64"/>
      <w:bookmarkEnd w:id="65"/>
      <w:bookmarkEnd w:id="66"/>
      <w:bookmarkEnd w:id="67"/>
      <w:bookmarkEnd w:id="68"/>
    </w:p>
    <w:p w14:paraId="45A12E1D" w14:textId="7BA7483A" w:rsidR="00704FE7" w:rsidRPr="00AA4168" w:rsidRDefault="00704FE7" w:rsidP="00AA4168">
      <w:pPr>
        <w:pStyle w:val="Web"/>
        <w:spacing w:before="0" w:beforeAutospacing="0" w:after="0" w:afterAutospacing="0" w:line="360" w:lineRule="auto"/>
        <w:ind w:firstLine="1"/>
        <w:jc w:val="center"/>
        <w:rPr>
          <w:rFonts w:ascii="Times New Roman" w:eastAsia="標楷體" w:hAnsi="Times New Roman" w:cs="Times New Roman"/>
        </w:rPr>
      </w:pPr>
      <w:r w:rsidRPr="00AA4168">
        <w:rPr>
          <w:rFonts w:ascii="Times New Roman" w:eastAsia="標楷體" w:hAnsi="Times New Roman" w:cs="Times New Roman"/>
          <w:noProof/>
          <w:sz w:val="22"/>
          <w:szCs w:val="22"/>
          <w:bdr w:val="none" w:sz="0" w:space="0" w:color="auto" w:frame="1"/>
        </w:rPr>
        <w:drawing>
          <wp:inline distT="0" distB="0" distL="0" distR="0" wp14:anchorId="5B8AE051" wp14:editId="265D77E8">
            <wp:extent cx="5867186" cy="2703443"/>
            <wp:effectExtent l="0" t="0" r="635" b="1905"/>
            <wp:docPr id="1947668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6263" cy="2707625"/>
                    </a:xfrm>
                    <a:prstGeom prst="rect">
                      <a:avLst/>
                    </a:prstGeom>
                    <a:noFill/>
                    <a:ln>
                      <a:noFill/>
                    </a:ln>
                  </pic:spPr>
                </pic:pic>
              </a:graphicData>
            </a:graphic>
          </wp:inline>
        </w:drawing>
      </w:r>
    </w:p>
    <w:p w14:paraId="1AA006EC" w14:textId="72023870" w:rsidR="00704FE7" w:rsidRPr="00AA4168" w:rsidRDefault="00704FE7" w:rsidP="00AA4168">
      <w:pPr>
        <w:pStyle w:val="af2"/>
        <w:spacing w:line="360" w:lineRule="auto"/>
      </w:pPr>
      <w:bookmarkStart w:id="69" w:name="_Toc182330888"/>
      <w:bookmarkStart w:id="70" w:name="_Toc182965853"/>
      <w:bookmarkStart w:id="71" w:name="_Toc183382795"/>
      <w:bookmarkStart w:id="72" w:name="_Toc183382873"/>
      <w:bookmarkStart w:id="73" w:name="_Toc183382961"/>
      <w:bookmarkStart w:id="74" w:name="_Toc183425973"/>
      <w:r w:rsidRPr="00AA4168">
        <w:t>圖</w:t>
      </w:r>
      <w:r w:rsidRPr="00AA4168">
        <w:t xml:space="preserve">1 </w:t>
      </w:r>
      <w:r w:rsidR="000557CC" w:rsidRPr="00AA4168">
        <w:t>Firebase</w:t>
      </w:r>
      <w:r w:rsidR="000557CC" w:rsidRPr="00AA4168">
        <w:t>系統</w:t>
      </w:r>
      <w:bookmarkEnd w:id="69"/>
      <w:bookmarkEnd w:id="70"/>
      <w:bookmarkEnd w:id="71"/>
      <w:bookmarkEnd w:id="72"/>
      <w:bookmarkEnd w:id="73"/>
      <w:bookmarkEnd w:id="74"/>
    </w:p>
    <w:p w14:paraId="085A6D8D" w14:textId="2F59946E" w:rsidR="00231F42" w:rsidRPr="00AA4168" w:rsidRDefault="00231F42" w:rsidP="00AA4168">
      <w:pPr>
        <w:pStyle w:val="Web"/>
        <w:spacing w:before="0" w:beforeAutospacing="0" w:after="0" w:afterAutospacing="0" w:line="360" w:lineRule="auto"/>
        <w:ind w:leftChars="177" w:left="425" w:firstLine="480"/>
        <w:rPr>
          <w:rFonts w:ascii="Times New Roman" w:eastAsia="標楷體" w:hAnsi="Times New Roman" w:cs="Times New Roman"/>
        </w:rPr>
      </w:pPr>
      <w:r w:rsidRPr="00AA4168">
        <w:rPr>
          <w:rFonts w:ascii="Times New Roman" w:eastAsia="標楷體" w:hAnsi="Times New Roman" w:cs="Times New Roman"/>
        </w:rPr>
        <w:t xml:space="preserve">Firebase Authentication </w:t>
      </w:r>
      <w:r w:rsidRPr="00AA4168">
        <w:rPr>
          <w:rFonts w:ascii="Times New Roman" w:eastAsia="標楷體" w:hAnsi="Times New Roman" w:cs="Times New Roman"/>
        </w:rPr>
        <w:t>是</w:t>
      </w:r>
      <w:r w:rsidRPr="00AA4168">
        <w:rPr>
          <w:rFonts w:ascii="Times New Roman" w:eastAsia="標楷體" w:hAnsi="Times New Roman" w:cs="Times New Roman"/>
        </w:rPr>
        <w:t xml:space="preserve"> Google </w:t>
      </w:r>
      <w:r w:rsidRPr="00AA4168">
        <w:rPr>
          <w:rFonts w:ascii="Times New Roman" w:eastAsia="標楷體" w:hAnsi="Times New Roman" w:cs="Times New Roman"/>
        </w:rPr>
        <w:t>提供的一項服務，用於幫助開發者輕鬆地在他們的應用程式中實現用戶身份驗證。這項服務支持多種身份驗證方式，包括：</w:t>
      </w:r>
    </w:p>
    <w:p w14:paraId="66F8411F" w14:textId="6AD2D40C" w:rsidR="00231F42" w:rsidRPr="00AA4168" w:rsidRDefault="00231F42" w:rsidP="00AA4168">
      <w:pPr>
        <w:pStyle w:val="Web"/>
        <w:numPr>
          <w:ilvl w:val="0"/>
          <w:numId w:val="2"/>
        </w:numPr>
        <w:spacing w:before="0" w:beforeAutospacing="0" w:after="0" w:afterAutospacing="0" w:line="360" w:lineRule="auto"/>
        <w:ind w:left="851"/>
        <w:rPr>
          <w:rFonts w:ascii="Times New Roman" w:eastAsia="標楷體" w:hAnsi="Times New Roman" w:cs="Times New Roman"/>
        </w:rPr>
      </w:pPr>
      <w:r w:rsidRPr="00AA4168">
        <w:rPr>
          <w:rFonts w:ascii="Times New Roman" w:eastAsia="標楷體" w:hAnsi="Times New Roman" w:cs="Times New Roman"/>
          <w:b/>
          <w:bCs/>
        </w:rPr>
        <w:t>電子郵件和密碼</w:t>
      </w:r>
      <w:r w:rsidR="00781CAD" w:rsidRPr="00AA4168">
        <w:rPr>
          <w:rFonts w:ascii="Times New Roman" w:eastAsia="標楷體" w:hAnsi="Times New Roman" w:cs="Times New Roman"/>
        </w:rPr>
        <w:t>：</w:t>
      </w:r>
      <w:r w:rsidRPr="00AA4168">
        <w:rPr>
          <w:rFonts w:ascii="Times New Roman" w:eastAsia="標楷體" w:hAnsi="Times New Roman" w:cs="Times New Roman"/>
        </w:rPr>
        <w:t>用戶可以使用他們的電子郵件地址和密碼來註冊和登錄。</w:t>
      </w:r>
    </w:p>
    <w:p w14:paraId="497A3956" w14:textId="77724E24" w:rsidR="00231F42" w:rsidRPr="00AA4168" w:rsidRDefault="00231F42" w:rsidP="00AA4168">
      <w:pPr>
        <w:pStyle w:val="Web"/>
        <w:numPr>
          <w:ilvl w:val="0"/>
          <w:numId w:val="2"/>
        </w:numPr>
        <w:spacing w:before="0" w:beforeAutospacing="0" w:after="0" w:afterAutospacing="0" w:line="360" w:lineRule="auto"/>
        <w:ind w:left="851"/>
        <w:rPr>
          <w:rFonts w:ascii="Times New Roman" w:eastAsia="標楷體" w:hAnsi="Times New Roman" w:cs="Times New Roman"/>
        </w:rPr>
      </w:pPr>
      <w:r w:rsidRPr="00AA4168">
        <w:rPr>
          <w:rFonts w:ascii="Times New Roman" w:eastAsia="標楷體" w:hAnsi="Times New Roman" w:cs="Times New Roman"/>
          <w:b/>
          <w:bCs/>
        </w:rPr>
        <w:t>第三方身分驗證</w:t>
      </w:r>
      <w:r w:rsidR="00781CAD" w:rsidRPr="00AA4168">
        <w:rPr>
          <w:rFonts w:ascii="Times New Roman" w:eastAsia="標楷體" w:hAnsi="Times New Roman" w:cs="Times New Roman"/>
        </w:rPr>
        <w:t>：</w:t>
      </w:r>
      <w:r w:rsidRPr="00AA4168">
        <w:rPr>
          <w:rFonts w:ascii="Times New Roman" w:eastAsia="標楷體" w:hAnsi="Times New Roman" w:cs="Times New Roman"/>
        </w:rPr>
        <w:t>支持使用</w:t>
      </w:r>
      <w:r w:rsidRPr="00AA4168">
        <w:rPr>
          <w:rFonts w:ascii="Times New Roman" w:eastAsia="標楷體" w:hAnsi="Times New Roman" w:cs="Times New Roman"/>
        </w:rPr>
        <w:t xml:space="preserve"> Google</w:t>
      </w:r>
      <w:r w:rsidRPr="00AA4168">
        <w:rPr>
          <w:rFonts w:ascii="Times New Roman" w:eastAsia="標楷體" w:hAnsi="Times New Roman" w:cs="Times New Roman"/>
        </w:rPr>
        <w:t>、</w:t>
      </w:r>
      <w:r w:rsidRPr="00AA4168">
        <w:rPr>
          <w:rFonts w:ascii="Times New Roman" w:eastAsia="標楷體" w:hAnsi="Times New Roman" w:cs="Times New Roman"/>
        </w:rPr>
        <w:t>Facebook</w:t>
      </w:r>
      <w:r w:rsidRPr="00AA4168">
        <w:rPr>
          <w:rFonts w:ascii="Times New Roman" w:eastAsia="標楷體" w:hAnsi="Times New Roman" w:cs="Times New Roman"/>
        </w:rPr>
        <w:t>、</w:t>
      </w:r>
      <w:r w:rsidRPr="00AA4168">
        <w:rPr>
          <w:rFonts w:ascii="Times New Roman" w:eastAsia="標楷體" w:hAnsi="Times New Roman" w:cs="Times New Roman"/>
        </w:rPr>
        <w:t>Twitter</w:t>
      </w:r>
      <w:r w:rsidRPr="00AA4168">
        <w:rPr>
          <w:rFonts w:ascii="Times New Roman" w:eastAsia="標楷體" w:hAnsi="Times New Roman" w:cs="Times New Roman"/>
        </w:rPr>
        <w:t>、</w:t>
      </w:r>
      <w:r w:rsidRPr="00AA4168">
        <w:rPr>
          <w:rFonts w:ascii="Times New Roman" w:eastAsia="標楷體" w:hAnsi="Times New Roman" w:cs="Times New Roman"/>
        </w:rPr>
        <w:t xml:space="preserve">Apple </w:t>
      </w:r>
      <w:r w:rsidRPr="00AA4168">
        <w:rPr>
          <w:rFonts w:ascii="Times New Roman" w:eastAsia="標楷體" w:hAnsi="Times New Roman" w:cs="Times New Roman"/>
        </w:rPr>
        <w:t>等多個第三方平台的帳戶進行登錄。</w:t>
      </w:r>
    </w:p>
    <w:p w14:paraId="345F4EF7" w14:textId="43374A2E" w:rsidR="00231F42" w:rsidRPr="00AA4168" w:rsidRDefault="00231F42" w:rsidP="00AA4168">
      <w:pPr>
        <w:pStyle w:val="Web"/>
        <w:numPr>
          <w:ilvl w:val="0"/>
          <w:numId w:val="2"/>
        </w:numPr>
        <w:spacing w:before="0" w:beforeAutospacing="0" w:after="0" w:afterAutospacing="0" w:line="360" w:lineRule="auto"/>
        <w:ind w:left="851"/>
        <w:rPr>
          <w:rFonts w:ascii="Times New Roman" w:eastAsia="標楷體" w:hAnsi="Times New Roman" w:cs="Times New Roman"/>
        </w:rPr>
      </w:pPr>
      <w:r w:rsidRPr="00AA4168">
        <w:rPr>
          <w:rFonts w:ascii="Times New Roman" w:eastAsia="標楷體" w:hAnsi="Times New Roman" w:cs="Times New Roman"/>
          <w:b/>
          <w:bCs/>
        </w:rPr>
        <w:t>匿名身分驗證</w:t>
      </w:r>
      <w:r w:rsidR="00781CAD" w:rsidRPr="00AA4168">
        <w:rPr>
          <w:rFonts w:ascii="Times New Roman" w:eastAsia="標楷體" w:hAnsi="Times New Roman" w:cs="Times New Roman"/>
        </w:rPr>
        <w:t>：</w:t>
      </w:r>
      <w:r w:rsidRPr="00AA4168">
        <w:rPr>
          <w:rFonts w:ascii="Times New Roman" w:eastAsia="標楷體" w:hAnsi="Times New Roman" w:cs="Times New Roman"/>
        </w:rPr>
        <w:t>允許用戶在不提供身份資訊的情況下使用應用程式，這對於一些臨時使用場景特別有用。</w:t>
      </w:r>
    </w:p>
    <w:p w14:paraId="431E59A7" w14:textId="5AA3B434" w:rsidR="00231F42" w:rsidRPr="00AA4168" w:rsidRDefault="00231F42" w:rsidP="00AA4168">
      <w:pPr>
        <w:pStyle w:val="Web"/>
        <w:numPr>
          <w:ilvl w:val="0"/>
          <w:numId w:val="2"/>
        </w:numPr>
        <w:spacing w:before="0" w:beforeAutospacing="0" w:after="0" w:afterAutospacing="0" w:line="360" w:lineRule="auto"/>
        <w:ind w:left="851"/>
        <w:rPr>
          <w:rFonts w:ascii="Times New Roman" w:eastAsia="標楷體" w:hAnsi="Times New Roman" w:cs="Times New Roman"/>
        </w:rPr>
      </w:pPr>
      <w:r w:rsidRPr="00AA4168">
        <w:rPr>
          <w:rFonts w:ascii="Times New Roman" w:eastAsia="標楷體" w:hAnsi="Times New Roman" w:cs="Times New Roman"/>
          <w:b/>
          <w:bCs/>
        </w:rPr>
        <w:t>電話號碼驗證</w:t>
      </w:r>
      <w:r w:rsidR="00781CAD" w:rsidRPr="00AA4168">
        <w:rPr>
          <w:rFonts w:ascii="Times New Roman" w:eastAsia="標楷體" w:hAnsi="Times New Roman" w:cs="Times New Roman"/>
        </w:rPr>
        <w:t>：</w:t>
      </w:r>
      <w:r w:rsidRPr="00AA4168">
        <w:rPr>
          <w:rFonts w:ascii="Times New Roman" w:eastAsia="標楷體" w:hAnsi="Times New Roman" w:cs="Times New Roman"/>
        </w:rPr>
        <w:t>用戶可以通過接收短信驗證碼來進行登錄。</w:t>
      </w:r>
    </w:p>
    <w:p w14:paraId="61D584D6" w14:textId="77777777" w:rsidR="00231F42" w:rsidRPr="00AA4168" w:rsidRDefault="00231F42" w:rsidP="00AA4168">
      <w:pPr>
        <w:pStyle w:val="Web"/>
        <w:spacing w:before="0" w:beforeAutospacing="0" w:after="0" w:afterAutospacing="0" w:line="360" w:lineRule="auto"/>
        <w:ind w:leftChars="177" w:left="425"/>
        <w:rPr>
          <w:rFonts w:ascii="Times New Roman" w:eastAsia="標楷體" w:hAnsi="Times New Roman" w:cs="Times New Roman"/>
        </w:rPr>
      </w:pPr>
      <w:r w:rsidRPr="00AA4168">
        <w:rPr>
          <w:rFonts w:ascii="Times New Roman" w:eastAsia="標楷體" w:hAnsi="Times New Roman" w:cs="Times New Roman"/>
        </w:rPr>
        <w:t xml:space="preserve">Firebase Authentication </w:t>
      </w:r>
      <w:r w:rsidRPr="00AA4168">
        <w:rPr>
          <w:rFonts w:ascii="Times New Roman" w:eastAsia="標楷體" w:hAnsi="Times New Roman" w:cs="Times New Roman"/>
        </w:rPr>
        <w:t>的主要功能和優點包括：</w:t>
      </w:r>
    </w:p>
    <w:p w14:paraId="1BDAB8D6" w14:textId="2087ABC9" w:rsidR="00231F42" w:rsidRPr="00AA4168" w:rsidRDefault="00231F42" w:rsidP="00AA4168">
      <w:pPr>
        <w:pStyle w:val="a3"/>
        <w:numPr>
          <w:ilvl w:val="0"/>
          <w:numId w:val="3"/>
        </w:numPr>
        <w:spacing w:line="360" w:lineRule="auto"/>
        <w:ind w:leftChars="0" w:left="851"/>
        <w:rPr>
          <w:rFonts w:cs="Times New Roman"/>
        </w:rPr>
      </w:pPr>
      <w:r w:rsidRPr="00AA4168">
        <w:rPr>
          <w:rFonts w:cs="Times New Roman"/>
          <w:b/>
          <w:bCs/>
        </w:rPr>
        <w:t>簡化身分驗證流程</w:t>
      </w:r>
      <w:r w:rsidR="0015015D" w:rsidRPr="00AA4168">
        <w:rPr>
          <w:rFonts w:cs="Times New Roman"/>
        </w:rPr>
        <w:t>：</w:t>
      </w:r>
      <w:r w:rsidRPr="00AA4168">
        <w:rPr>
          <w:rFonts w:cs="Times New Roman"/>
        </w:rPr>
        <w:t>開發者不需要自己實現和維護複雜的身份驗證系統，只需使用</w:t>
      </w:r>
      <w:r w:rsidRPr="00AA4168">
        <w:rPr>
          <w:rFonts w:cs="Times New Roman"/>
        </w:rPr>
        <w:t xml:space="preserve"> Firebase </w:t>
      </w:r>
      <w:r w:rsidRPr="00AA4168">
        <w:rPr>
          <w:rFonts w:cs="Times New Roman"/>
        </w:rPr>
        <w:t>提供的</w:t>
      </w:r>
      <w:r w:rsidRPr="00AA4168">
        <w:rPr>
          <w:rFonts w:cs="Times New Roman"/>
        </w:rPr>
        <w:t xml:space="preserve"> API </w:t>
      </w:r>
      <w:r w:rsidRPr="00AA4168">
        <w:rPr>
          <w:rFonts w:cs="Times New Roman"/>
        </w:rPr>
        <w:t>即可。</w:t>
      </w:r>
    </w:p>
    <w:p w14:paraId="4930EB0E" w14:textId="1F5BF2C4" w:rsidR="00231F42" w:rsidRPr="00AA4168" w:rsidRDefault="00231F42" w:rsidP="00AA4168">
      <w:pPr>
        <w:pStyle w:val="a3"/>
        <w:numPr>
          <w:ilvl w:val="0"/>
          <w:numId w:val="3"/>
        </w:numPr>
        <w:spacing w:line="360" w:lineRule="auto"/>
        <w:ind w:leftChars="0" w:left="851"/>
        <w:rPr>
          <w:rFonts w:cs="Times New Roman"/>
        </w:rPr>
      </w:pPr>
      <w:r w:rsidRPr="00AA4168">
        <w:rPr>
          <w:rFonts w:cs="Times New Roman"/>
          <w:b/>
          <w:bCs/>
        </w:rPr>
        <w:lastRenderedPageBreak/>
        <w:t>安全性</w:t>
      </w:r>
      <w:r w:rsidR="0015015D" w:rsidRPr="00AA4168">
        <w:rPr>
          <w:rFonts w:cs="Times New Roman"/>
        </w:rPr>
        <w:t>：</w:t>
      </w:r>
      <w:r w:rsidRPr="00AA4168">
        <w:rPr>
          <w:rFonts w:cs="Times New Roman"/>
        </w:rPr>
        <w:t xml:space="preserve">Firebase </w:t>
      </w:r>
      <w:r w:rsidRPr="00AA4168">
        <w:rPr>
          <w:rFonts w:cs="Times New Roman"/>
        </w:rPr>
        <w:t>提供了高度安全的身份驗證機制，減少了開發者處理安全問題的負擔。</w:t>
      </w:r>
    </w:p>
    <w:p w14:paraId="624611C7" w14:textId="48E7BA82" w:rsidR="00231F42" w:rsidRPr="00AA4168" w:rsidRDefault="00231F42" w:rsidP="00AA4168">
      <w:pPr>
        <w:pStyle w:val="a3"/>
        <w:numPr>
          <w:ilvl w:val="0"/>
          <w:numId w:val="3"/>
        </w:numPr>
        <w:spacing w:line="360" w:lineRule="auto"/>
        <w:ind w:leftChars="0" w:left="851"/>
        <w:rPr>
          <w:rFonts w:cs="Times New Roman"/>
        </w:rPr>
      </w:pPr>
      <w:r w:rsidRPr="00AA4168">
        <w:rPr>
          <w:rFonts w:cs="Times New Roman"/>
          <w:b/>
          <w:bCs/>
        </w:rPr>
        <w:t>跨平台支持</w:t>
      </w:r>
      <w:r w:rsidR="0015015D" w:rsidRPr="00AA4168">
        <w:rPr>
          <w:rFonts w:cs="Times New Roman"/>
        </w:rPr>
        <w:t>：</w:t>
      </w:r>
      <w:r w:rsidRPr="00AA4168">
        <w:rPr>
          <w:rFonts w:cs="Times New Roman"/>
        </w:rPr>
        <w:t>支持</w:t>
      </w:r>
      <w:r w:rsidRPr="00AA4168">
        <w:rPr>
          <w:rFonts w:cs="Times New Roman"/>
        </w:rPr>
        <w:t xml:space="preserve"> iOS</w:t>
      </w:r>
      <w:r w:rsidRPr="00AA4168">
        <w:rPr>
          <w:rFonts w:cs="Times New Roman"/>
        </w:rPr>
        <w:t>、</w:t>
      </w:r>
      <w:r w:rsidRPr="00AA4168">
        <w:rPr>
          <w:rFonts w:cs="Times New Roman"/>
        </w:rPr>
        <w:t xml:space="preserve">Android </w:t>
      </w:r>
      <w:r w:rsidRPr="00AA4168">
        <w:rPr>
          <w:rFonts w:cs="Times New Roman"/>
        </w:rPr>
        <w:t>和</w:t>
      </w:r>
      <w:r w:rsidRPr="00AA4168">
        <w:rPr>
          <w:rFonts w:cs="Times New Roman"/>
        </w:rPr>
        <w:t xml:space="preserve"> Web </w:t>
      </w:r>
      <w:r w:rsidRPr="00AA4168">
        <w:rPr>
          <w:rFonts w:cs="Times New Roman"/>
        </w:rPr>
        <w:t>平台，方便開發者在多平台上實現一致的身份驗證體驗。</w:t>
      </w:r>
    </w:p>
    <w:p w14:paraId="19F0C74E" w14:textId="7F55B63E" w:rsidR="002055D3" w:rsidRPr="00AA4168" w:rsidRDefault="00231F42" w:rsidP="00AA4168">
      <w:pPr>
        <w:pStyle w:val="a3"/>
        <w:numPr>
          <w:ilvl w:val="0"/>
          <w:numId w:val="3"/>
        </w:numPr>
        <w:spacing w:line="360" w:lineRule="auto"/>
        <w:ind w:leftChars="0" w:left="851"/>
        <w:rPr>
          <w:rFonts w:cs="Times New Roman"/>
        </w:rPr>
      </w:pPr>
      <w:r w:rsidRPr="00AA4168">
        <w:rPr>
          <w:rFonts w:cs="Times New Roman"/>
          <w:b/>
          <w:bCs/>
        </w:rPr>
        <w:t>與其他</w:t>
      </w:r>
      <w:r w:rsidRPr="00AA4168">
        <w:rPr>
          <w:rFonts w:cs="Times New Roman"/>
          <w:b/>
          <w:bCs/>
        </w:rPr>
        <w:t xml:space="preserve">Firebase </w:t>
      </w:r>
      <w:r w:rsidRPr="00AA4168">
        <w:rPr>
          <w:rFonts w:cs="Times New Roman"/>
          <w:b/>
          <w:bCs/>
        </w:rPr>
        <w:t>服務整合</w:t>
      </w:r>
      <w:r w:rsidR="0015015D" w:rsidRPr="00AA4168">
        <w:rPr>
          <w:rFonts w:cs="Times New Roman"/>
        </w:rPr>
        <w:t>：</w:t>
      </w:r>
      <w:r w:rsidRPr="00AA4168">
        <w:rPr>
          <w:rFonts w:cs="Times New Roman"/>
        </w:rPr>
        <w:t>與</w:t>
      </w:r>
      <w:r w:rsidRPr="00AA4168">
        <w:rPr>
          <w:rFonts w:cs="Times New Roman"/>
        </w:rPr>
        <w:t xml:space="preserve"> Firebase Realtime Database</w:t>
      </w:r>
      <w:r w:rsidRPr="00AA4168">
        <w:rPr>
          <w:rFonts w:cs="Times New Roman"/>
        </w:rPr>
        <w:t>、</w:t>
      </w:r>
      <w:proofErr w:type="spellStart"/>
      <w:r w:rsidRPr="00AA4168">
        <w:rPr>
          <w:rFonts w:cs="Times New Roman"/>
        </w:rPr>
        <w:t>Firestore</w:t>
      </w:r>
      <w:proofErr w:type="spellEnd"/>
      <w:r w:rsidRPr="00AA4168">
        <w:rPr>
          <w:rFonts w:cs="Times New Roman"/>
        </w:rPr>
        <w:t>、</w:t>
      </w:r>
      <w:r w:rsidRPr="00AA4168">
        <w:rPr>
          <w:rFonts w:cs="Times New Roman"/>
        </w:rPr>
        <w:t xml:space="preserve">Cloud Functions </w:t>
      </w:r>
      <w:r w:rsidRPr="00AA4168">
        <w:rPr>
          <w:rFonts w:cs="Times New Roman"/>
        </w:rPr>
        <w:t>等服務無縫整合，方便構建功能強大的應用程式。</w:t>
      </w:r>
    </w:p>
    <w:p w14:paraId="70964C32" w14:textId="6F2B2987" w:rsidR="009C6AAB" w:rsidRPr="00AA4168" w:rsidRDefault="00504515" w:rsidP="00AA4168">
      <w:pPr>
        <w:spacing w:line="360" w:lineRule="auto"/>
        <w:ind w:leftChars="177" w:left="425" w:firstLineChars="177" w:firstLine="425"/>
        <w:rPr>
          <w:rFonts w:cs="Times New Roman"/>
        </w:rPr>
      </w:pPr>
      <w:r w:rsidRPr="00AA4168">
        <w:rPr>
          <w:rFonts w:cs="Times New Roman"/>
        </w:rPr>
        <w:t>綜合以上，在這次專題中，由於我們的</w:t>
      </w:r>
      <w:r w:rsidRPr="00AA4168">
        <w:rPr>
          <w:rFonts w:cs="Times New Roman"/>
        </w:rPr>
        <w:t xml:space="preserve"> app </w:t>
      </w:r>
      <w:r w:rsidRPr="00AA4168">
        <w:rPr>
          <w:rFonts w:cs="Times New Roman"/>
        </w:rPr>
        <w:t>身分驗證需藉由</w:t>
      </w:r>
      <w:r w:rsidRPr="00AA4168">
        <w:rPr>
          <w:rFonts w:cs="Times New Roman"/>
        </w:rPr>
        <w:t xml:space="preserve"> email </w:t>
      </w:r>
      <w:r w:rsidRPr="00AA4168">
        <w:rPr>
          <w:rFonts w:cs="Times New Roman"/>
        </w:rPr>
        <w:t>或</w:t>
      </w:r>
      <w:r w:rsidRPr="00AA4168">
        <w:rPr>
          <w:rFonts w:cs="Times New Roman"/>
        </w:rPr>
        <w:t xml:space="preserve"> google </w:t>
      </w:r>
      <w:r w:rsidRPr="00AA4168">
        <w:rPr>
          <w:rFonts w:cs="Times New Roman"/>
        </w:rPr>
        <w:t>登入註冊，因此選擇了</w:t>
      </w:r>
      <w:r w:rsidRPr="00AA4168">
        <w:rPr>
          <w:rFonts w:cs="Times New Roman"/>
        </w:rPr>
        <w:t xml:space="preserve"> firebase </w:t>
      </w:r>
      <w:r w:rsidRPr="00AA4168">
        <w:rPr>
          <w:rFonts w:cs="Times New Roman"/>
        </w:rPr>
        <w:t>作為我們的身分驗證工具。</w:t>
      </w:r>
    </w:p>
    <w:p w14:paraId="07983EE7" w14:textId="0E7A05AD" w:rsidR="002055D3" w:rsidRPr="00AA4168" w:rsidRDefault="00E63A62" w:rsidP="00AA4168">
      <w:pPr>
        <w:pStyle w:val="2"/>
        <w:spacing w:line="360" w:lineRule="auto"/>
        <w:rPr>
          <w:rFonts w:eastAsia="標楷體" w:cs="Times New Roman"/>
        </w:rPr>
      </w:pPr>
      <w:bookmarkStart w:id="75" w:name="_Toc170690063"/>
      <w:bookmarkStart w:id="76" w:name="_Toc170690146"/>
      <w:bookmarkStart w:id="77" w:name="_Toc170690356"/>
      <w:bookmarkStart w:id="78" w:name="_Toc182311283"/>
      <w:bookmarkStart w:id="79" w:name="_Toc183425944"/>
      <w:r w:rsidRPr="00AA4168">
        <w:rPr>
          <w:rFonts w:eastAsia="標楷體" w:cs="Times New Roman"/>
        </w:rPr>
        <w:t xml:space="preserve">3.7 MySQL </w:t>
      </w:r>
      <w:r w:rsidRPr="00AA4168">
        <w:rPr>
          <w:rFonts w:eastAsia="標楷體" w:cs="Times New Roman"/>
        </w:rPr>
        <w:t>介紹</w:t>
      </w:r>
      <w:bookmarkEnd w:id="75"/>
      <w:bookmarkEnd w:id="76"/>
      <w:bookmarkEnd w:id="77"/>
      <w:bookmarkEnd w:id="78"/>
      <w:bookmarkEnd w:id="79"/>
    </w:p>
    <w:p w14:paraId="5FDF184E" w14:textId="5A3C1101" w:rsidR="00D02620" w:rsidRPr="00AA4168" w:rsidRDefault="002055D3" w:rsidP="00AA4168">
      <w:pPr>
        <w:pStyle w:val="a3"/>
        <w:tabs>
          <w:tab w:val="left" w:pos="-426"/>
        </w:tabs>
        <w:spacing w:line="360" w:lineRule="auto"/>
        <w:ind w:leftChars="-178" w:left="-427"/>
        <w:rPr>
          <w:rFonts w:cs="Times New Roman"/>
          <w:sz w:val="28"/>
          <w:szCs w:val="28"/>
        </w:rPr>
      </w:pPr>
      <w:r w:rsidRPr="00AA4168">
        <w:rPr>
          <w:rFonts w:cs="Times New Roman"/>
          <w:noProof/>
          <w:sz w:val="28"/>
          <w:szCs w:val="28"/>
        </w:rPr>
        <w:drawing>
          <wp:inline distT="0" distB="0" distL="0" distR="0" wp14:anchorId="11A9BD12" wp14:editId="19EBF714">
            <wp:extent cx="6301765" cy="3013545"/>
            <wp:effectExtent l="0" t="0" r="3810" b="0"/>
            <wp:docPr id="13262207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0717" name=""/>
                    <pic:cNvPicPr/>
                  </pic:nvPicPr>
                  <pic:blipFill>
                    <a:blip r:embed="rId10">
                      <a:extLst>
                        <a:ext uri="{28A0092B-C50C-407E-A947-70E740481C1C}">
                          <a14:useLocalDpi xmlns:a14="http://schemas.microsoft.com/office/drawing/2010/main" val="0"/>
                        </a:ext>
                      </a:extLst>
                    </a:blip>
                    <a:stretch>
                      <a:fillRect/>
                    </a:stretch>
                  </pic:blipFill>
                  <pic:spPr>
                    <a:xfrm>
                      <a:off x="0" y="0"/>
                      <a:ext cx="6368038" cy="3045237"/>
                    </a:xfrm>
                    <a:prstGeom prst="rect">
                      <a:avLst/>
                    </a:prstGeom>
                  </pic:spPr>
                </pic:pic>
              </a:graphicData>
            </a:graphic>
          </wp:inline>
        </w:drawing>
      </w:r>
    </w:p>
    <w:p w14:paraId="4D6537FE" w14:textId="2D52A54F" w:rsidR="000557CC" w:rsidRPr="00AA4168" w:rsidRDefault="000557CC" w:rsidP="00AA4168">
      <w:pPr>
        <w:pStyle w:val="af2"/>
        <w:spacing w:line="360" w:lineRule="auto"/>
      </w:pPr>
      <w:bookmarkStart w:id="80" w:name="_Toc182330889"/>
      <w:bookmarkStart w:id="81" w:name="_Toc182965854"/>
      <w:bookmarkStart w:id="82" w:name="_Toc183381361"/>
      <w:bookmarkStart w:id="83" w:name="_Toc183382796"/>
      <w:bookmarkStart w:id="84" w:name="_Toc183382874"/>
      <w:bookmarkStart w:id="85" w:name="_Toc183382962"/>
      <w:bookmarkStart w:id="86" w:name="_Toc183425974"/>
      <w:r w:rsidRPr="00AA4168">
        <w:t>圖</w:t>
      </w:r>
      <w:r w:rsidRPr="00AA4168">
        <w:t>2 MySQL</w:t>
      </w:r>
      <w:r w:rsidRPr="00AA4168">
        <w:t>系統</w:t>
      </w:r>
      <w:bookmarkEnd w:id="80"/>
      <w:bookmarkEnd w:id="81"/>
      <w:bookmarkEnd w:id="82"/>
      <w:bookmarkEnd w:id="83"/>
      <w:bookmarkEnd w:id="84"/>
      <w:bookmarkEnd w:id="85"/>
      <w:bookmarkEnd w:id="86"/>
    </w:p>
    <w:p w14:paraId="423C40E1" w14:textId="7CD900F2" w:rsidR="00504515" w:rsidRPr="00AA4168" w:rsidRDefault="00D02620" w:rsidP="00AA4168">
      <w:pPr>
        <w:pStyle w:val="a3"/>
        <w:spacing w:line="360" w:lineRule="auto"/>
        <w:ind w:leftChars="0" w:firstLineChars="213" w:firstLine="511"/>
        <w:rPr>
          <w:rFonts w:cs="Times New Roman"/>
        </w:rPr>
      </w:pPr>
      <w:r w:rsidRPr="00AA4168">
        <w:rPr>
          <w:rFonts w:cs="Times New Roman"/>
        </w:rPr>
        <w:t xml:space="preserve">MySQL </w:t>
      </w:r>
      <w:r w:rsidRPr="00AA4168">
        <w:rPr>
          <w:rFonts w:cs="Times New Roman"/>
        </w:rPr>
        <w:t>是一種流行的開源關聯式資料庫管理系統，由瑞典公司</w:t>
      </w:r>
      <w:r w:rsidRPr="00AA4168">
        <w:rPr>
          <w:rFonts w:cs="Times New Roman"/>
        </w:rPr>
        <w:t xml:space="preserve"> MySQL AB </w:t>
      </w:r>
      <w:r w:rsidRPr="00AA4168">
        <w:rPr>
          <w:rFonts w:cs="Times New Roman"/>
        </w:rPr>
        <w:t>開發，現在由</w:t>
      </w:r>
      <w:r w:rsidRPr="00AA4168">
        <w:rPr>
          <w:rFonts w:cs="Times New Roman"/>
        </w:rPr>
        <w:t xml:space="preserve"> Oracle Corporation </w:t>
      </w:r>
      <w:r w:rsidRPr="00AA4168">
        <w:rPr>
          <w:rFonts w:cs="Times New Roman"/>
        </w:rPr>
        <w:t>維護。</w:t>
      </w:r>
      <w:r w:rsidRPr="00AA4168">
        <w:rPr>
          <w:rFonts w:cs="Times New Roman"/>
        </w:rPr>
        <w:t xml:space="preserve">MySQL </w:t>
      </w:r>
      <w:r w:rsidRPr="00AA4168">
        <w:rPr>
          <w:rFonts w:cs="Times New Roman"/>
        </w:rPr>
        <w:t>使用結構化查詢語言（</w:t>
      </w:r>
      <w:r w:rsidRPr="00AA4168">
        <w:rPr>
          <w:rFonts w:cs="Times New Roman"/>
        </w:rPr>
        <w:t>SQL</w:t>
      </w:r>
      <w:r w:rsidRPr="00AA4168">
        <w:rPr>
          <w:rFonts w:cs="Times New Roman"/>
        </w:rPr>
        <w:t>）來管理和操作資料庫，是許多網絡應用程式的核心組件，特別是在</w:t>
      </w:r>
      <w:r w:rsidRPr="00AA4168">
        <w:rPr>
          <w:rFonts w:cs="Times New Roman"/>
        </w:rPr>
        <w:t xml:space="preserve"> LAMP</w:t>
      </w:r>
      <w:r w:rsidRPr="00AA4168">
        <w:rPr>
          <w:rFonts w:cs="Times New Roman"/>
        </w:rPr>
        <w:t>（</w:t>
      </w:r>
      <w:r w:rsidRPr="00AA4168">
        <w:rPr>
          <w:rFonts w:cs="Times New Roman"/>
        </w:rPr>
        <w:t>Linux</w:t>
      </w:r>
      <w:r w:rsidRPr="00AA4168">
        <w:rPr>
          <w:rFonts w:cs="Times New Roman"/>
        </w:rPr>
        <w:t>、</w:t>
      </w:r>
      <w:r w:rsidRPr="00AA4168">
        <w:rPr>
          <w:rFonts w:cs="Times New Roman"/>
        </w:rPr>
        <w:t>Apache</w:t>
      </w:r>
      <w:r w:rsidRPr="00AA4168">
        <w:rPr>
          <w:rFonts w:cs="Times New Roman"/>
        </w:rPr>
        <w:t>、</w:t>
      </w:r>
      <w:r w:rsidRPr="00AA4168">
        <w:rPr>
          <w:rFonts w:cs="Times New Roman"/>
        </w:rPr>
        <w:t>MySQL</w:t>
      </w:r>
      <w:r w:rsidRPr="00AA4168">
        <w:rPr>
          <w:rFonts w:cs="Times New Roman"/>
        </w:rPr>
        <w:t>、</w:t>
      </w:r>
      <w:r w:rsidRPr="00AA4168">
        <w:rPr>
          <w:rFonts w:cs="Times New Roman"/>
        </w:rPr>
        <w:t>PHP</w:t>
      </w:r>
      <w:r w:rsidR="0097093D" w:rsidRPr="00AA4168">
        <w:rPr>
          <w:rFonts w:cs="Times New Roman"/>
        </w:rPr>
        <w:t xml:space="preserve"> </w:t>
      </w:r>
      <w:r w:rsidRPr="00AA4168">
        <w:rPr>
          <w:rFonts w:cs="Times New Roman"/>
        </w:rPr>
        <w:t>/</w:t>
      </w:r>
      <w:r w:rsidR="0097093D" w:rsidRPr="00AA4168">
        <w:rPr>
          <w:rFonts w:cs="Times New Roman"/>
        </w:rPr>
        <w:t xml:space="preserve"> </w:t>
      </w:r>
      <w:r w:rsidRPr="00AA4168">
        <w:rPr>
          <w:rFonts w:cs="Times New Roman"/>
        </w:rPr>
        <w:t>Perl</w:t>
      </w:r>
      <w:r w:rsidR="0097093D" w:rsidRPr="00AA4168">
        <w:rPr>
          <w:rFonts w:cs="Times New Roman"/>
        </w:rPr>
        <w:t xml:space="preserve"> </w:t>
      </w:r>
      <w:r w:rsidRPr="00AA4168">
        <w:rPr>
          <w:rFonts w:cs="Times New Roman"/>
        </w:rPr>
        <w:t>/</w:t>
      </w:r>
      <w:r w:rsidR="0097093D" w:rsidRPr="00AA4168">
        <w:rPr>
          <w:rFonts w:cs="Times New Roman"/>
        </w:rPr>
        <w:t xml:space="preserve"> </w:t>
      </w:r>
      <w:r w:rsidRPr="00AA4168">
        <w:rPr>
          <w:rFonts w:cs="Times New Roman"/>
        </w:rPr>
        <w:t>Python</w:t>
      </w:r>
      <w:r w:rsidRPr="00AA4168">
        <w:rPr>
          <w:rFonts w:cs="Times New Roman"/>
        </w:rPr>
        <w:t>）技術堆疊中。</w:t>
      </w:r>
    </w:p>
    <w:p w14:paraId="26AFF05F" w14:textId="3503C0C7" w:rsidR="00C26D2F" w:rsidRPr="00AA4168" w:rsidRDefault="00D02620" w:rsidP="00AA4168">
      <w:pPr>
        <w:spacing w:line="360" w:lineRule="auto"/>
        <w:ind w:firstLine="480"/>
        <w:rPr>
          <w:rFonts w:cs="Times New Roman"/>
        </w:rPr>
      </w:pPr>
      <w:r w:rsidRPr="00AA4168">
        <w:rPr>
          <w:rFonts w:cs="Times New Roman"/>
        </w:rPr>
        <w:t>以下是對</w:t>
      </w:r>
      <w:r w:rsidRPr="00AA4168">
        <w:rPr>
          <w:rFonts w:cs="Times New Roman"/>
        </w:rPr>
        <w:t xml:space="preserve"> MySQL </w:t>
      </w:r>
      <w:r w:rsidRPr="00AA4168">
        <w:rPr>
          <w:rFonts w:cs="Times New Roman"/>
        </w:rPr>
        <w:t>的一些關鍵介紹</w:t>
      </w:r>
      <w:r w:rsidR="0015015D" w:rsidRPr="00AA4168">
        <w:rPr>
          <w:rFonts w:cs="Times New Roman"/>
        </w:rPr>
        <w:t>：</w:t>
      </w:r>
    </w:p>
    <w:p w14:paraId="54E3EA98" w14:textId="4F46F8C9" w:rsidR="00504515" w:rsidRPr="00AA4168" w:rsidRDefault="00504515" w:rsidP="00AA4168">
      <w:pPr>
        <w:pStyle w:val="a3"/>
        <w:numPr>
          <w:ilvl w:val="0"/>
          <w:numId w:val="16"/>
        </w:numPr>
        <w:spacing w:line="360" w:lineRule="auto"/>
        <w:ind w:leftChars="0"/>
        <w:rPr>
          <w:rFonts w:cs="Times New Roman"/>
        </w:rPr>
      </w:pPr>
      <w:r w:rsidRPr="00AA4168">
        <w:rPr>
          <w:rFonts w:cs="Times New Roman"/>
          <w:b/>
          <w:bCs/>
        </w:rPr>
        <w:lastRenderedPageBreak/>
        <w:t>主要特點</w:t>
      </w:r>
      <w:r w:rsidRPr="00AA4168">
        <w:rPr>
          <w:rFonts w:cs="Times New Roman"/>
        </w:rPr>
        <w:t xml:space="preserve"> </w:t>
      </w:r>
    </w:p>
    <w:p w14:paraId="68025E78" w14:textId="24CCC78E" w:rsidR="00504515" w:rsidRPr="00AA4168" w:rsidRDefault="00504515" w:rsidP="00AA4168">
      <w:pPr>
        <w:pStyle w:val="a3"/>
        <w:numPr>
          <w:ilvl w:val="0"/>
          <w:numId w:val="4"/>
        </w:numPr>
        <w:spacing w:line="360" w:lineRule="auto"/>
        <w:ind w:leftChars="0"/>
        <w:rPr>
          <w:rFonts w:cs="Times New Roman"/>
        </w:rPr>
      </w:pPr>
      <w:r w:rsidRPr="00AA4168">
        <w:rPr>
          <w:rFonts w:cs="Times New Roman"/>
          <w:b/>
          <w:bCs/>
        </w:rPr>
        <w:t>開源軟體</w:t>
      </w:r>
      <w:r w:rsidRPr="00AA4168">
        <w:rPr>
          <w:rFonts w:cs="Times New Roman"/>
        </w:rPr>
        <w:t xml:space="preserve"> MySQL </w:t>
      </w:r>
      <w:r w:rsidRPr="00AA4168">
        <w:rPr>
          <w:rFonts w:cs="Times New Roman"/>
        </w:rPr>
        <w:t>是開源的，這意味著它可以免費使用和分發，同時也有商業版本可供選擇。</w:t>
      </w:r>
    </w:p>
    <w:p w14:paraId="04AE63A4" w14:textId="06DEA53B" w:rsidR="00504515" w:rsidRPr="00AA4168" w:rsidRDefault="00504515" w:rsidP="00AA4168">
      <w:pPr>
        <w:pStyle w:val="a3"/>
        <w:numPr>
          <w:ilvl w:val="0"/>
          <w:numId w:val="4"/>
        </w:numPr>
        <w:spacing w:line="360" w:lineRule="auto"/>
        <w:ind w:leftChars="0"/>
        <w:rPr>
          <w:rFonts w:cs="Times New Roman"/>
        </w:rPr>
      </w:pPr>
      <w:r w:rsidRPr="00AA4168">
        <w:rPr>
          <w:rFonts w:cs="Times New Roman"/>
          <w:b/>
          <w:bCs/>
        </w:rPr>
        <w:t>跨平台</w:t>
      </w:r>
      <w:r w:rsidR="00781CAD" w:rsidRPr="00AA4168">
        <w:rPr>
          <w:rFonts w:cs="Times New Roman"/>
        </w:rPr>
        <w:t>：</w:t>
      </w:r>
      <w:r w:rsidRPr="00AA4168">
        <w:rPr>
          <w:rFonts w:cs="Times New Roman"/>
        </w:rPr>
        <w:t>支援多種操作系統，包括</w:t>
      </w:r>
      <w:r w:rsidRPr="00AA4168">
        <w:rPr>
          <w:rFonts w:cs="Times New Roman"/>
        </w:rPr>
        <w:t xml:space="preserve"> Windows</w:t>
      </w:r>
      <w:r w:rsidRPr="00AA4168">
        <w:rPr>
          <w:rFonts w:cs="Times New Roman"/>
        </w:rPr>
        <w:t>、</w:t>
      </w:r>
      <w:r w:rsidRPr="00AA4168">
        <w:rPr>
          <w:rFonts w:cs="Times New Roman"/>
        </w:rPr>
        <w:t>Linux</w:t>
      </w:r>
      <w:r w:rsidRPr="00AA4168">
        <w:rPr>
          <w:rFonts w:cs="Times New Roman"/>
        </w:rPr>
        <w:t>、</w:t>
      </w:r>
      <w:r w:rsidRPr="00AA4168">
        <w:rPr>
          <w:rFonts w:cs="Times New Roman"/>
        </w:rPr>
        <w:t xml:space="preserve">macOS </w:t>
      </w:r>
      <w:r w:rsidRPr="00AA4168">
        <w:rPr>
          <w:rFonts w:cs="Times New Roman"/>
        </w:rPr>
        <w:t>等。</w:t>
      </w:r>
    </w:p>
    <w:p w14:paraId="5333D8A2" w14:textId="0597FA61" w:rsidR="00504515" w:rsidRPr="00AA4168" w:rsidRDefault="00504515" w:rsidP="00AA4168">
      <w:pPr>
        <w:pStyle w:val="a3"/>
        <w:numPr>
          <w:ilvl w:val="0"/>
          <w:numId w:val="4"/>
        </w:numPr>
        <w:spacing w:line="360" w:lineRule="auto"/>
        <w:ind w:leftChars="0"/>
        <w:rPr>
          <w:rFonts w:cs="Times New Roman"/>
        </w:rPr>
      </w:pPr>
      <w:r w:rsidRPr="00AA4168">
        <w:rPr>
          <w:rFonts w:cs="Times New Roman"/>
          <w:b/>
          <w:bCs/>
        </w:rPr>
        <w:t>高性能</w:t>
      </w:r>
      <w:r w:rsidR="00781CAD" w:rsidRPr="00AA4168">
        <w:rPr>
          <w:rFonts w:cs="Times New Roman"/>
        </w:rPr>
        <w:t>：</w:t>
      </w:r>
      <w:r w:rsidRPr="00AA4168">
        <w:rPr>
          <w:rFonts w:cs="Times New Roman"/>
        </w:rPr>
        <w:t>針對讀取密集型操作進行了優化，適合大規模讀取操作。</w:t>
      </w:r>
    </w:p>
    <w:p w14:paraId="7E2313F1" w14:textId="1C5EB9B7" w:rsidR="00504515" w:rsidRPr="00AA4168" w:rsidRDefault="00504515" w:rsidP="00AA4168">
      <w:pPr>
        <w:pStyle w:val="a3"/>
        <w:numPr>
          <w:ilvl w:val="0"/>
          <w:numId w:val="4"/>
        </w:numPr>
        <w:spacing w:line="360" w:lineRule="auto"/>
        <w:ind w:leftChars="0"/>
        <w:rPr>
          <w:rFonts w:cs="Times New Roman"/>
        </w:rPr>
      </w:pPr>
      <w:r w:rsidRPr="00AA4168">
        <w:rPr>
          <w:rFonts w:cs="Times New Roman"/>
          <w:b/>
          <w:bCs/>
        </w:rPr>
        <w:t>彈性核可擴展性</w:t>
      </w:r>
      <w:r w:rsidR="00781CAD" w:rsidRPr="00AA4168">
        <w:rPr>
          <w:rFonts w:cs="Times New Roman"/>
        </w:rPr>
        <w:t>：</w:t>
      </w:r>
      <w:r w:rsidRPr="00AA4168">
        <w:rPr>
          <w:rFonts w:cs="Times New Roman"/>
        </w:rPr>
        <w:t>支援大型數據庫，並能夠輕鬆地橫向擴展以滿足更高的需求。</w:t>
      </w:r>
    </w:p>
    <w:p w14:paraId="39098F19" w14:textId="75058FE0" w:rsidR="00504515" w:rsidRPr="00AA4168" w:rsidRDefault="00504515" w:rsidP="00AA4168">
      <w:pPr>
        <w:pStyle w:val="a3"/>
        <w:numPr>
          <w:ilvl w:val="0"/>
          <w:numId w:val="4"/>
        </w:numPr>
        <w:spacing w:line="360" w:lineRule="auto"/>
        <w:ind w:leftChars="0"/>
        <w:rPr>
          <w:rFonts w:cs="Times New Roman"/>
        </w:rPr>
      </w:pPr>
      <w:r w:rsidRPr="00AA4168">
        <w:rPr>
          <w:rFonts w:cs="Times New Roman"/>
          <w:b/>
          <w:bCs/>
        </w:rPr>
        <w:t>安全性</w:t>
      </w:r>
      <w:r w:rsidR="00781CAD" w:rsidRPr="00AA4168">
        <w:rPr>
          <w:rFonts w:cs="Times New Roman"/>
        </w:rPr>
        <w:t>：</w:t>
      </w:r>
      <w:r w:rsidRPr="00AA4168">
        <w:rPr>
          <w:rFonts w:cs="Times New Roman"/>
        </w:rPr>
        <w:t>提供多層次的安全特性，包括使用者認證、存取控制和數據加密。</w:t>
      </w:r>
      <w:r w:rsidRPr="00AA4168">
        <w:rPr>
          <w:rFonts w:cs="Times New Roman"/>
        </w:rPr>
        <w:t xml:space="preserve"> </w:t>
      </w:r>
    </w:p>
    <w:p w14:paraId="31ABD760" w14:textId="63698335" w:rsidR="00504515" w:rsidRPr="00AA4168" w:rsidRDefault="00504515" w:rsidP="00AA4168">
      <w:pPr>
        <w:pStyle w:val="a3"/>
        <w:numPr>
          <w:ilvl w:val="0"/>
          <w:numId w:val="17"/>
        </w:numPr>
        <w:spacing w:line="360" w:lineRule="auto"/>
        <w:ind w:leftChars="0"/>
        <w:rPr>
          <w:rFonts w:cs="Times New Roman"/>
          <w:b/>
          <w:bCs/>
        </w:rPr>
      </w:pPr>
      <w:r w:rsidRPr="00AA4168">
        <w:rPr>
          <w:rFonts w:cs="Times New Roman"/>
          <w:b/>
          <w:bCs/>
        </w:rPr>
        <w:t>架構</w:t>
      </w:r>
    </w:p>
    <w:p w14:paraId="5F1CD343" w14:textId="710EC594" w:rsidR="00504515" w:rsidRPr="00AA4168" w:rsidRDefault="00504515" w:rsidP="00AA4168">
      <w:pPr>
        <w:pStyle w:val="a3"/>
        <w:spacing w:line="360" w:lineRule="auto"/>
        <w:ind w:leftChars="0" w:firstLine="480"/>
        <w:rPr>
          <w:rFonts w:cs="Times New Roman"/>
        </w:rPr>
      </w:pPr>
      <w:r w:rsidRPr="00AA4168">
        <w:rPr>
          <w:rFonts w:cs="Times New Roman"/>
        </w:rPr>
        <w:t xml:space="preserve">MySQL </w:t>
      </w:r>
      <w:r w:rsidRPr="00AA4168">
        <w:rPr>
          <w:rFonts w:cs="Times New Roman"/>
        </w:rPr>
        <w:t>的架構設計是模組化的，分為以下幾個層次</w:t>
      </w:r>
      <w:r w:rsidR="0015015D" w:rsidRPr="00AA4168">
        <w:rPr>
          <w:rFonts w:cs="Times New Roman"/>
        </w:rPr>
        <w:t>：</w:t>
      </w:r>
    </w:p>
    <w:p w14:paraId="325F3230" w14:textId="7C7C58EF" w:rsidR="00504515" w:rsidRPr="00AA4168" w:rsidRDefault="00504515" w:rsidP="00AA4168">
      <w:pPr>
        <w:pStyle w:val="a3"/>
        <w:numPr>
          <w:ilvl w:val="0"/>
          <w:numId w:val="5"/>
        </w:numPr>
        <w:spacing w:line="360" w:lineRule="auto"/>
        <w:ind w:leftChars="0"/>
        <w:rPr>
          <w:rFonts w:cs="Times New Roman"/>
        </w:rPr>
      </w:pPr>
      <w:r w:rsidRPr="00AA4168">
        <w:rPr>
          <w:rFonts w:cs="Times New Roman"/>
          <w:b/>
          <w:bCs/>
        </w:rPr>
        <w:t>連接池層</w:t>
      </w:r>
      <w:r w:rsidR="00781CAD" w:rsidRPr="00AA4168">
        <w:rPr>
          <w:rFonts w:cs="Times New Roman"/>
        </w:rPr>
        <w:t>：</w:t>
      </w:r>
      <w:r w:rsidRPr="00AA4168">
        <w:rPr>
          <w:rFonts w:cs="Times New Roman"/>
        </w:rPr>
        <w:t>處理來自客戶端的連接請求。</w:t>
      </w:r>
    </w:p>
    <w:p w14:paraId="3986170E" w14:textId="7C65530A" w:rsidR="00504515" w:rsidRPr="00AA4168" w:rsidRDefault="00504515" w:rsidP="00AA4168">
      <w:pPr>
        <w:pStyle w:val="a3"/>
        <w:numPr>
          <w:ilvl w:val="0"/>
          <w:numId w:val="5"/>
        </w:numPr>
        <w:spacing w:line="360" w:lineRule="auto"/>
        <w:ind w:leftChars="0"/>
        <w:rPr>
          <w:rFonts w:cs="Times New Roman"/>
        </w:rPr>
      </w:pPr>
      <w:r w:rsidRPr="00AA4168">
        <w:rPr>
          <w:rFonts w:cs="Times New Roman"/>
          <w:b/>
          <w:bCs/>
        </w:rPr>
        <w:t>SQL</w:t>
      </w:r>
      <w:r w:rsidRPr="00AA4168">
        <w:rPr>
          <w:rFonts w:cs="Times New Roman"/>
          <w:b/>
          <w:bCs/>
        </w:rPr>
        <w:t>層</w:t>
      </w:r>
      <w:r w:rsidR="00781CAD" w:rsidRPr="00AA4168">
        <w:rPr>
          <w:rFonts w:cs="Times New Roman"/>
        </w:rPr>
        <w:t>：</w:t>
      </w:r>
      <w:r w:rsidRPr="00AA4168">
        <w:rPr>
          <w:rFonts w:cs="Times New Roman"/>
        </w:rPr>
        <w:t>解析和執行</w:t>
      </w:r>
      <w:r w:rsidRPr="00AA4168">
        <w:rPr>
          <w:rFonts w:cs="Times New Roman"/>
        </w:rPr>
        <w:t>SQL</w:t>
      </w:r>
      <w:r w:rsidRPr="00AA4168">
        <w:rPr>
          <w:rFonts w:cs="Times New Roman"/>
        </w:rPr>
        <w:t>查詢。</w:t>
      </w:r>
    </w:p>
    <w:p w14:paraId="257047BA" w14:textId="7E3278EA" w:rsidR="00504515" w:rsidRPr="00AA4168" w:rsidRDefault="00504515" w:rsidP="00AA4168">
      <w:pPr>
        <w:pStyle w:val="a3"/>
        <w:numPr>
          <w:ilvl w:val="0"/>
          <w:numId w:val="5"/>
        </w:numPr>
        <w:spacing w:line="360" w:lineRule="auto"/>
        <w:ind w:leftChars="0"/>
        <w:rPr>
          <w:rFonts w:cs="Times New Roman"/>
        </w:rPr>
      </w:pPr>
      <w:r w:rsidRPr="00AA4168">
        <w:rPr>
          <w:rFonts w:cs="Times New Roman"/>
          <w:b/>
          <w:bCs/>
        </w:rPr>
        <w:t>存處引擎層</w:t>
      </w:r>
      <w:r w:rsidR="00781CAD" w:rsidRPr="00AA4168">
        <w:rPr>
          <w:rFonts w:cs="Times New Roman"/>
        </w:rPr>
        <w:t>：</w:t>
      </w:r>
      <w:r w:rsidRPr="00AA4168">
        <w:rPr>
          <w:rFonts w:cs="Times New Roman"/>
        </w:rPr>
        <w:t>處理實際的數據讀寫操作，常見的存儲引擎包括</w:t>
      </w:r>
      <w:r w:rsidRPr="00AA4168">
        <w:rPr>
          <w:rFonts w:cs="Times New Roman"/>
        </w:rPr>
        <w:t> </w:t>
      </w:r>
      <w:proofErr w:type="spellStart"/>
      <w:r w:rsidRPr="00AA4168">
        <w:rPr>
          <w:rFonts w:cs="Times New Roman"/>
        </w:rPr>
        <w:t>InnoDB</w:t>
      </w:r>
      <w:proofErr w:type="spellEnd"/>
      <w:r w:rsidRPr="00AA4168">
        <w:rPr>
          <w:rFonts w:cs="Times New Roman"/>
        </w:rPr>
        <w:t xml:space="preserve"> </w:t>
      </w:r>
      <w:r w:rsidRPr="00AA4168">
        <w:rPr>
          <w:rFonts w:cs="Times New Roman"/>
        </w:rPr>
        <w:t>和</w:t>
      </w:r>
      <w:r w:rsidRPr="00AA4168">
        <w:rPr>
          <w:rFonts w:cs="Times New Roman"/>
        </w:rPr>
        <w:t xml:space="preserve"> </w:t>
      </w:r>
      <w:proofErr w:type="spellStart"/>
      <w:r w:rsidRPr="00AA4168">
        <w:rPr>
          <w:rFonts w:cs="Times New Roman"/>
        </w:rPr>
        <w:t>MyISAM</w:t>
      </w:r>
      <w:proofErr w:type="spellEnd"/>
      <w:r w:rsidRPr="00AA4168">
        <w:rPr>
          <w:rFonts w:cs="Times New Roman"/>
        </w:rPr>
        <w:t>。</w:t>
      </w:r>
    </w:p>
    <w:p w14:paraId="084A50BD" w14:textId="71559A39" w:rsidR="00390723" w:rsidRPr="00AA4168" w:rsidRDefault="00504515" w:rsidP="00AA4168">
      <w:pPr>
        <w:spacing w:line="360" w:lineRule="auto"/>
        <w:ind w:left="480" w:firstLine="480"/>
        <w:rPr>
          <w:rFonts w:cs="Times New Roman"/>
        </w:rPr>
      </w:pPr>
      <w:r w:rsidRPr="00AA4168">
        <w:rPr>
          <w:rFonts w:cs="Times New Roman"/>
        </w:rPr>
        <w:t>總結來說，由於</w:t>
      </w:r>
      <w:r w:rsidRPr="00AA4168">
        <w:rPr>
          <w:rFonts w:cs="Times New Roman"/>
        </w:rPr>
        <w:t xml:space="preserve"> MySQL </w:t>
      </w:r>
      <w:r w:rsidRPr="00AA4168">
        <w:rPr>
          <w:rFonts w:cs="Times New Roman"/>
        </w:rPr>
        <w:t>其可靠性、高效性和易用性，因此成為專題項目的首選資料庫。</w:t>
      </w:r>
    </w:p>
    <w:p w14:paraId="1E6B9838" w14:textId="61047E79" w:rsidR="00390723" w:rsidRPr="00AA4168" w:rsidRDefault="00E63A62" w:rsidP="00AA4168">
      <w:pPr>
        <w:pStyle w:val="2"/>
        <w:spacing w:line="360" w:lineRule="auto"/>
        <w:rPr>
          <w:rFonts w:eastAsia="標楷體" w:cs="Times New Roman"/>
        </w:rPr>
      </w:pPr>
      <w:bookmarkStart w:id="87" w:name="_Toc170690064"/>
      <w:bookmarkStart w:id="88" w:name="_Toc170690147"/>
      <w:bookmarkStart w:id="89" w:name="_Toc170690357"/>
      <w:bookmarkStart w:id="90" w:name="_Toc182311284"/>
      <w:bookmarkStart w:id="91" w:name="_Toc183425945"/>
      <w:r w:rsidRPr="00AA4168">
        <w:rPr>
          <w:rFonts w:eastAsia="標楷體" w:cs="Times New Roman"/>
        </w:rPr>
        <w:t xml:space="preserve">3.8 </w:t>
      </w:r>
      <w:r w:rsidR="00390723" w:rsidRPr="00AA4168">
        <w:rPr>
          <w:rFonts w:eastAsia="標楷體" w:cs="Times New Roman"/>
        </w:rPr>
        <w:t>Nginx</w:t>
      </w:r>
      <w:r w:rsidRPr="00AA4168">
        <w:rPr>
          <w:rFonts w:eastAsia="標楷體" w:cs="Times New Roman"/>
        </w:rPr>
        <w:t>介紹</w:t>
      </w:r>
      <w:bookmarkEnd w:id="87"/>
      <w:bookmarkEnd w:id="88"/>
      <w:bookmarkEnd w:id="89"/>
      <w:bookmarkEnd w:id="90"/>
      <w:bookmarkEnd w:id="91"/>
    </w:p>
    <w:p w14:paraId="0EF608A4" w14:textId="7C0B7AA4" w:rsidR="009C6AAB" w:rsidRPr="00AA4168" w:rsidRDefault="00390723" w:rsidP="00AA4168">
      <w:pPr>
        <w:pStyle w:val="a3"/>
        <w:spacing w:line="360" w:lineRule="auto"/>
        <w:ind w:leftChars="0" w:firstLineChars="200" w:firstLine="480"/>
        <w:rPr>
          <w:rFonts w:cs="Times New Roman"/>
          <w:shd w:val="clear" w:color="auto" w:fill="FFFFFF"/>
        </w:rPr>
      </w:pPr>
      <w:r w:rsidRPr="00AA4168">
        <w:rPr>
          <w:rFonts w:cs="Times New Roman"/>
          <w:shd w:val="clear" w:color="auto" w:fill="FFFFFF"/>
        </w:rPr>
        <w:t xml:space="preserve">Nginx </w:t>
      </w:r>
      <w:r w:rsidRPr="00AA4168">
        <w:rPr>
          <w:rFonts w:cs="Times New Roman"/>
          <w:shd w:val="clear" w:color="auto" w:fill="FFFFFF"/>
        </w:rPr>
        <w:t>最主要的功能是作為網頁伺服器，處理來自網路的</w:t>
      </w:r>
      <w:r w:rsidRPr="00AA4168">
        <w:rPr>
          <w:rFonts w:cs="Times New Roman"/>
          <w:shd w:val="clear" w:color="auto" w:fill="FFFFFF"/>
        </w:rPr>
        <w:t xml:space="preserve"> HTTP </w:t>
      </w:r>
      <w:r w:rsidRPr="00AA4168">
        <w:rPr>
          <w:rFonts w:cs="Times New Roman"/>
          <w:shd w:val="clear" w:color="auto" w:fill="FFFFFF"/>
        </w:rPr>
        <w:t>請求，並返回相對應的內容，且可用作來當反向代理伺服器、提升網站的效能也能提供負載均衡的服務，這樣可以幫助分散伺服器的負擔。</w:t>
      </w:r>
    </w:p>
    <w:p w14:paraId="1415D4AA" w14:textId="6914BDD5" w:rsidR="00F745D7" w:rsidRPr="00AA4168" w:rsidRDefault="000C5F17" w:rsidP="00AA4168">
      <w:pPr>
        <w:widowControl/>
        <w:spacing w:line="360" w:lineRule="auto"/>
        <w:rPr>
          <w:rFonts w:cs="Times New Roman"/>
          <w:b/>
          <w:bCs/>
          <w:sz w:val="28"/>
          <w:szCs w:val="28"/>
          <w:bdr w:val="single" w:sz="4" w:space="0" w:color="auto"/>
        </w:rPr>
      </w:pPr>
      <w:r w:rsidRPr="00AA4168">
        <w:rPr>
          <w:rFonts w:cs="Times New Roman"/>
          <w:b/>
          <w:bCs/>
          <w:sz w:val="28"/>
          <w:szCs w:val="28"/>
          <w:bdr w:val="single" w:sz="4" w:space="0" w:color="auto"/>
        </w:rPr>
        <w:br w:type="page"/>
      </w:r>
    </w:p>
    <w:p w14:paraId="55485ED4" w14:textId="77777777" w:rsidR="005809F5" w:rsidRPr="00AA4168" w:rsidRDefault="00205E37" w:rsidP="00AA4168">
      <w:pPr>
        <w:pStyle w:val="a3"/>
        <w:numPr>
          <w:ilvl w:val="0"/>
          <w:numId w:val="1"/>
        </w:numPr>
        <w:spacing w:line="360" w:lineRule="auto"/>
        <w:ind w:leftChars="0" w:left="482" w:hanging="482"/>
        <w:outlineLvl w:val="0"/>
        <w:rPr>
          <w:rFonts w:cs="Times New Roman"/>
          <w:b/>
          <w:bCs/>
          <w:sz w:val="52"/>
          <w:szCs w:val="52"/>
        </w:rPr>
      </w:pPr>
      <w:bookmarkStart w:id="92" w:name="_Toc182311285"/>
      <w:bookmarkStart w:id="93" w:name="_Toc183425946"/>
      <w:r w:rsidRPr="00AA4168">
        <w:rPr>
          <w:rFonts w:cs="Times New Roman"/>
          <w:b/>
          <w:bCs/>
          <w:sz w:val="52"/>
          <w:szCs w:val="52"/>
        </w:rPr>
        <w:lastRenderedPageBreak/>
        <w:t>研究過程</w:t>
      </w:r>
      <w:bookmarkEnd w:id="92"/>
      <w:bookmarkEnd w:id="93"/>
    </w:p>
    <w:p w14:paraId="3F1A1788" w14:textId="77777777" w:rsidR="009A6DB8" w:rsidRPr="00AA4168" w:rsidRDefault="009A6DB8" w:rsidP="00AA4168">
      <w:pPr>
        <w:spacing w:line="360" w:lineRule="auto"/>
        <w:ind w:firstLine="480"/>
        <w:rPr>
          <w:rFonts w:cs="Times New Roman"/>
        </w:rPr>
      </w:pPr>
      <w:r w:rsidRPr="00AA4168">
        <w:rPr>
          <w:rFonts w:cs="Times New Roman"/>
        </w:rPr>
        <w:t>本專題研究分為四大區塊</w:t>
      </w:r>
      <w:r w:rsidRPr="00AA4168">
        <w:rPr>
          <w:rFonts w:cs="Times New Roman"/>
        </w:rPr>
        <w:t>—</w:t>
      </w:r>
      <w:r w:rsidRPr="00AA4168">
        <w:rPr>
          <w:rFonts w:cs="Times New Roman"/>
        </w:rPr>
        <w:t>文字情緒分析、聊天機器人、</w:t>
      </w:r>
      <w:r w:rsidRPr="00AA4168">
        <w:rPr>
          <w:rFonts w:cs="Times New Roman"/>
        </w:rPr>
        <w:t>APP</w:t>
      </w:r>
      <w:r w:rsidRPr="00AA4168">
        <w:rPr>
          <w:rFonts w:cs="Times New Roman"/>
        </w:rPr>
        <w:t>設計、</w:t>
      </w:r>
      <w:r w:rsidRPr="00AA4168">
        <w:rPr>
          <w:rFonts w:cs="Times New Roman"/>
        </w:rPr>
        <w:t xml:space="preserve">APP </w:t>
      </w:r>
      <w:r w:rsidRPr="00AA4168">
        <w:rPr>
          <w:rFonts w:cs="Times New Roman"/>
        </w:rPr>
        <w:t>程式撰寫，研究流程如下圖：</w:t>
      </w:r>
    </w:p>
    <w:p w14:paraId="6705A082" w14:textId="77777777" w:rsidR="009A6DB8" w:rsidRPr="00AA4168" w:rsidRDefault="009A6DB8" w:rsidP="00AA4168">
      <w:pPr>
        <w:spacing w:line="360" w:lineRule="auto"/>
        <w:ind w:leftChars="-531" w:left="-1274"/>
        <w:jc w:val="center"/>
        <w:rPr>
          <w:rFonts w:cs="Times New Roman"/>
        </w:rPr>
      </w:pPr>
      <w:r w:rsidRPr="00AA4168">
        <w:rPr>
          <w:rFonts w:cs="Times New Roman"/>
          <w:noProof/>
        </w:rPr>
        <w:drawing>
          <wp:inline distT="0" distB="0" distL="0" distR="0" wp14:anchorId="68A67C09" wp14:editId="08AC2B99">
            <wp:extent cx="6978617" cy="3387255"/>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3" r="683"/>
                    <a:stretch/>
                  </pic:blipFill>
                  <pic:spPr>
                    <a:xfrm>
                      <a:off x="0" y="0"/>
                      <a:ext cx="7022440" cy="3408526"/>
                    </a:xfrm>
                    <a:prstGeom prst="rect">
                      <a:avLst/>
                    </a:prstGeom>
                  </pic:spPr>
                </pic:pic>
              </a:graphicData>
            </a:graphic>
          </wp:inline>
        </w:drawing>
      </w:r>
    </w:p>
    <w:p w14:paraId="5DEB8ED7" w14:textId="77777777" w:rsidR="009A6DB8" w:rsidRPr="00AA4168" w:rsidRDefault="009A6DB8" w:rsidP="00AA4168">
      <w:pPr>
        <w:pStyle w:val="af2"/>
        <w:spacing w:line="360" w:lineRule="auto"/>
      </w:pPr>
      <w:bookmarkStart w:id="94" w:name="_Toc182330890"/>
      <w:bookmarkStart w:id="95" w:name="_Toc182965855"/>
      <w:bookmarkStart w:id="96" w:name="_Toc183381362"/>
      <w:bookmarkStart w:id="97" w:name="_Toc183382797"/>
      <w:bookmarkStart w:id="98" w:name="_Toc183382875"/>
      <w:bookmarkStart w:id="99" w:name="_Toc183382963"/>
      <w:bookmarkStart w:id="100" w:name="_Toc183425975"/>
      <w:r w:rsidRPr="00AA4168">
        <w:t>圖</w:t>
      </w:r>
      <w:r w:rsidRPr="00AA4168">
        <w:t xml:space="preserve">3 </w:t>
      </w:r>
      <w:r w:rsidRPr="00AA4168">
        <w:t>研究流程圖</w:t>
      </w:r>
      <w:bookmarkEnd w:id="94"/>
      <w:bookmarkEnd w:id="95"/>
      <w:bookmarkEnd w:id="96"/>
      <w:bookmarkEnd w:id="97"/>
      <w:bookmarkEnd w:id="98"/>
      <w:bookmarkEnd w:id="99"/>
      <w:bookmarkEnd w:id="100"/>
    </w:p>
    <w:p w14:paraId="30D3B25C" w14:textId="77777777" w:rsidR="009A6DB8" w:rsidRPr="00AA4168" w:rsidRDefault="009A6DB8" w:rsidP="00AA4168">
      <w:pPr>
        <w:pStyle w:val="a3"/>
        <w:numPr>
          <w:ilvl w:val="0"/>
          <w:numId w:val="25"/>
        </w:numPr>
        <w:spacing w:line="360" w:lineRule="auto"/>
        <w:ind w:leftChars="0"/>
        <w:rPr>
          <w:rFonts w:cs="Times New Roman"/>
          <w:color w:val="000000" w:themeColor="text1"/>
        </w:rPr>
      </w:pPr>
      <w:r w:rsidRPr="00AA4168">
        <w:rPr>
          <w:rFonts w:cs="Times New Roman"/>
          <w:b/>
          <w:bCs/>
          <w:color w:val="000000" w:themeColor="text1"/>
        </w:rPr>
        <w:t>文字情緒分析區塊</w:t>
      </w:r>
      <w:r w:rsidRPr="00AA4168">
        <w:rPr>
          <w:rFonts w:cs="Times New Roman"/>
          <w:color w:val="000000" w:themeColor="text1"/>
        </w:rPr>
        <w:t>：第一階段，先蒐集文字情緒分析的訓練資料。第二階段，將蒐集到的資料集轉成模型要求的格式。第三階段，進行</w:t>
      </w:r>
      <w:r w:rsidRPr="00AA4168">
        <w:rPr>
          <w:rFonts w:cs="Times New Roman"/>
          <w:color w:val="000000" w:themeColor="text1"/>
        </w:rPr>
        <w:t xml:space="preserve"> BERT </w:t>
      </w:r>
      <w:r w:rsidRPr="00AA4168">
        <w:rPr>
          <w:rFonts w:cs="Times New Roman"/>
          <w:color w:val="000000" w:themeColor="text1"/>
        </w:rPr>
        <w:t>模型訓練。第四階段，分析</w:t>
      </w:r>
      <w:r w:rsidRPr="00AA4168">
        <w:rPr>
          <w:rFonts w:cs="Times New Roman"/>
          <w:color w:val="000000" w:themeColor="text1"/>
        </w:rPr>
        <w:t xml:space="preserve"> BERT </w:t>
      </w:r>
      <w:r w:rsidRPr="00AA4168">
        <w:rPr>
          <w:rFonts w:cs="Times New Roman"/>
          <w:color w:val="000000" w:themeColor="text1"/>
        </w:rPr>
        <w:t>模型的情緒分析準確度與評估效能。</w:t>
      </w:r>
    </w:p>
    <w:p w14:paraId="446E4E9C" w14:textId="77777777" w:rsidR="009A6DB8" w:rsidRPr="00AA4168" w:rsidRDefault="009A6DB8" w:rsidP="00AA4168">
      <w:pPr>
        <w:pStyle w:val="a3"/>
        <w:numPr>
          <w:ilvl w:val="0"/>
          <w:numId w:val="25"/>
        </w:numPr>
        <w:spacing w:line="360" w:lineRule="auto"/>
        <w:ind w:leftChars="0"/>
        <w:rPr>
          <w:rFonts w:cs="Times New Roman"/>
          <w:color w:val="000000" w:themeColor="text1"/>
        </w:rPr>
      </w:pPr>
      <w:r w:rsidRPr="00AA4168">
        <w:rPr>
          <w:rFonts w:cs="Times New Roman"/>
          <w:b/>
          <w:bCs/>
          <w:color w:val="000000" w:themeColor="text1"/>
        </w:rPr>
        <w:t>聊天機器人區塊</w:t>
      </w:r>
      <w:r w:rsidRPr="00AA4168">
        <w:rPr>
          <w:rFonts w:cs="Times New Roman"/>
          <w:color w:val="000000" w:themeColor="text1"/>
        </w:rPr>
        <w:t>：第一階段，尋找合適的聊天機器人模型。第二階段，連接</w:t>
      </w:r>
      <w:r w:rsidRPr="00AA4168">
        <w:rPr>
          <w:rFonts w:cs="Times New Roman"/>
          <w:color w:val="000000" w:themeColor="text1"/>
        </w:rPr>
        <w:t xml:space="preserve"> </w:t>
      </w:r>
      <w:proofErr w:type="spellStart"/>
      <w:r w:rsidRPr="00AA4168">
        <w:rPr>
          <w:rFonts w:cs="Times New Roman"/>
          <w:color w:val="000000" w:themeColor="text1"/>
        </w:rPr>
        <w:t>Ollama</w:t>
      </w:r>
      <w:proofErr w:type="spellEnd"/>
      <w:r w:rsidRPr="00AA4168">
        <w:rPr>
          <w:rFonts w:cs="Times New Roman"/>
          <w:color w:val="000000" w:themeColor="text1"/>
        </w:rPr>
        <w:t xml:space="preserve"> </w:t>
      </w:r>
      <w:r w:rsidRPr="00AA4168">
        <w:rPr>
          <w:rFonts w:cs="Times New Roman"/>
          <w:color w:val="000000" w:themeColor="text1"/>
        </w:rPr>
        <w:t>聊天機器人。第三階段，幫</w:t>
      </w:r>
      <w:r w:rsidRPr="00AA4168">
        <w:rPr>
          <w:rFonts w:cs="Times New Roman"/>
          <w:color w:val="000000" w:themeColor="text1"/>
        </w:rPr>
        <w:t xml:space="preserve"> </w:t>
      </w:r>
      <w:proofErr w:type="spellStart"/>
      <w:r w:rsidRPr="00AA4168">
        <w:rPr>
          <w:rFonts w:cs="Times New Roman"/>
          <w:color w:val="000000" w:themeColor="text1"/>
        </w:rPr>
        <w:t>Ollama</w:t>
      </w:r>
      <w:proofErr w:type="spellEnd"/>
      <w:r w:rsidRPr="00AA4168">
        <w:rPr>
          <w:rFonts w:cs="Times New Roman"/>
          <w:color w:val="000000" w:themeColor="text1"/>
        </w:rPr>
        <w:t xml:space="preserve"> </w:t>
      </w:r>
      <w:r w:rsidRPr="00AA4168">
        <w:rPr>
          <w:rFonts w:cs="Times New Roman"/>
          <w:color w:val="000000" w:themeColor="text1"/>
        </w:rPr>
        <w:t>進行角色定位與生成對話。第四階段，評估</w:t>
      </w:r>
      <w:r w:rsidRPr="00AA4168">
        <w:rPr>
          <w:rFonts w:cs="Times New Roman"/>
          <w:color w:val="000000" w:themeColor="text1"/>
        </w:rPr>
        <w:t xml:space="preserve"> </w:t>
      </w:r>
      <w:proofErr w:type="spellStart"/>
      <w:r w:rsidRPr="00AA4168">
        <w:rPr>
          <w:rFonts w:cs="Times New Roman"/>
          <w:color w:val="000000" w:themeColor="text1"/>
        </w:rPr>
        <w:t>Ollama</w:t>
      </w:r>
      <w:proofErr w:type="spellEnd"/>
      <w:r w:rsidRPr="00AA4168">
        <w:rPr>
          <w:rFonts w:cs="Times New Roman"/>
          <w:color w:val="000000" w:themeColor="text1"/>
        </w:rPr>
        <w:t xml:space="preserve"> </w:t>
      </w:r>
      <w:r w:rsidRPr="00AA4168">
        <w:rPr>
          <w:rFonts w:cs="Times New Roman"/>
          <w:color w:val="000000" w:themeColor="text1"/>
        </w:rPr>
        <w:t>的回覆是否恰當。</w:t>
      </w:r>
    </w:p>
    <w:p w14:paraId="56CA92AF" w14:textId="4C4F1ECF" w:rsidR="009A6DB8" w:rsidRPr="00AA4168" w:rsidRDefault="009A6DB8" w:rsidP="00AA4168">
      <w:pPr>
        <w:pStyle w:val="a3"/>
        <w:numPr>
          <w:ilvl w:val="0"/>
          <w:numId w:val="25"/>
        </w:numPr>
        <w:spacing w:line="360" w:lineRule="auto"/>
        <w:ind w:leftChars="0"/>
        <w:rPr>
          <w:rFonts w:cs="Times New Roman"/>
          <w:color w:val="000000" w:themeColor="text1"/>
        </w:rPr>
      </w:pPr>
      <w:r w:rsidRPr="00AA4168">
        <w:rPr>
          <w:rFonts w:cs="Times New Roman"/>
          <w:b/>
          <w:bCs/>
          <w:color w:val="000000" w:themeColor="text1"/>
        </w:rPr>
        <w:t>商業模式設計區塊：</w:t>
      </w:r>
      <w:r w:rsidRPr="00AA4168">
        <w:rPr>
          <w:rFonts w:cs="Times New Roman"/>
          <w:bCs/>
          <w:color w:val="000000" w:themeColor="text1"/>
        </w:rPr>
        <w:t>第一階段，分析商家的需求、探討可以如何透過</w:t>
      </w:r>
      <w:r w:rsidRPr="00AA4168">
        <w:rPr>
          <w:rFonts w:cs="Times New Roman"/>
          <w:bCs/>
          <w:color w:val="000000" w:themeColor="text1"/>
        </w:rPr>
        <w:t>APP</w:t>
      </w:r>
      <w:r w:rsidRPr="00AA4168">
        <w:rPr>
          <w:rFonts w:cs="Times New Roman"/>
          <w:bCs/>
          <w:color w:val="000000" w:themeColor="text1"/>
        </w:rPr>
        <w:t>的設計為其解決痛點。第二階段，設計商家系統，設計頁面使其兼具療癒以及功能性。第三階段，與商家討論頁面是否符合其需求並持續精進。第四階段，評估系統是否完整且可解決商家痛點。</w:t>
      </w:r>
    </w:p>
    <w:p w14:paraId="346A1F83" w14:textId="77777777" w:rsidR="009A6DB8" w:rsidRPr="00AA4168" w:rsidRDefault="009A6DB8" w:rsidP="00AA4168">
      <w:pPr>
        <w:pStyle w:val="a3"/>
        <w:numPr>
          <w:ilvl w:val="0"/>
          <w:numId w:val="25"/>
        </w:numPr>
        <w:spacing w:line="360" w:lineRule="auto"/>
        <w:ind w:leftChars="0"/>
        <w:rPr>
          <w:rFonts w:cs="Times New Roman"/>
          <w:color w:val="000000" w:themeColor="text1"/>
        </w:rPr>
      </w:pPr>
      <w:r w:rsidRPr="00AA4168">
        <w:rPr>
          <w:rFonts w:cs="Times New Roman"/>
          <w:b/>
          <w:bCs/>
          <w:color w:val="000000" w:themeColor="text1"/>
        </w:rPr>
        <w:lastRenderedPageBreak/>
        <w:t xml:space="preserve">APP </w:t>
      </w:r>
      <w:r w:rsidRPr="00AA4168">
        <w:rPr>
          <w:rFonts w:cs="Times New Roman"/>
          <w:b/>
          <w:bCs/>
          <w:color w:val="000000" w:themeColor="text1"/>
        </w:rPr>
        <w:t>設計區塊</w:t>
      </w:r>
      <w:r w:rsidRPr="00AA4168">
        <w:rPr>
          <w:rFonts w:cs="Times New Roman"/>
          <w:color w:val="000000" w:themeColor="text1"/>
        </w:rPr>
        <w:t>：第一階段，完成系統架構圖、流程圖及</w:t>
      </w:r>
      <w:r w:rsidRPr="00AA4168">
        <w:rPr>
          <w:rFonts w:cs="Times New Roman"/>
          <w:color w:val="000000" w:themeColor="text1"/>
        </w:rPr>
        <w:t xml:space="preserve"> </w:t>
      </w:r>
      <w:proofErr w:type="spellStart"/>
      <w:r w:rsidRPr="00AA4168">
        <w:rPr>
          <w:rFonts w:cs="Times New Roman"/>
          <w:color w:val="000000" w:themeColor="text1"/>
        </w:rPr>
        <w:t>erd</w:t>
      </w:r>
      <w:proofErr w:type="spellEnd"/>
      <w:r w:rsidRPr="00AA4168">
        <w:rPr>
          <w:rFonts w:cs="Times New Roman"/>
          <w:color w:val="000000" w:themeColor="text1"/>
        </w:rPr>
        <w:t>。第二階段，用</w:t>
      </w:r>
      <w:r w:rsidRPr="00AA4168">
        <w:rPr>
          <w:rFonts w:cs="Times New Roman"/>
          <w:color w:val="000000" w:themeColor="text1"/>
        </w:rPr>
        <w:t xml:space="preserve"> Figma </w:t>
      </w:r>
      <w:r w:rsidRPr="00AA4168">
        <w:rPr>
          <w:rFonts w:cs="Times New Roman"/>
          <w:color w:val="000000" w:themeColor="text1"/>
        </w:rPr>
        <w:t>繪製好</w:t>
      </w:r>
      <w:r w:rsidRPr="00AA4168">
        <w:rPr>
          <w:rFonts w:cs="Times New Roman"/>
          <w:color w:val="000000" w:themeColor="text1"/>
        </w:rPr>
        <w:t xml:space="preserve"> APP </w:t>
      </w:r>
      <w:r w:rsidRPr="00AA4168">
        <w:rPr>
          <w:rFonts w:cs="Times New Roman"/>
          <w:color w:val="000000" w:themeColor="text1"/>
        </w:rPr>
        <w:t>的</w:t>
      </w:r>
      <w:r w:rsidRPr="00AA4168">
        <w:rPr>
          <w:rFonts w:cs="Times New Roman"/>
          <w:color w:val="000000" w:themeColor="text1"/>
        </w:rPr>
        <w:t xml:space="preserve"> UI</w:t>
      </w:r>
      <w:r w:rsidRPr="00AA4168">
        <w:rPr>
          <w:rFonts w:cs="Times New Roman"/>
          <w:color w:val="000000" w:themeColor="text1"/>
        </w:rPr>
        <w:t>。第三階段，用</w:t>
      </w:r>
      <w:r w:rsidRPr="00AA4168">
        <w:rPr>
          <w:rFonts w:cs="Times New Roman"/>
          <w:color w:val="000000" w:themeColor="text1"/>
        </w:rPr>
        <w:t xml:space="preserve"> </w:t>
      </w:r>
      <w:proofErr w:type="spellStart"/>
      <w:r w:rsidRPr="00AA4168">
        <w:rPr>
          <w:rFonts w:cs="Times New Roman"/>
          <w:color w:val="000000" w:themeColor="text1"/>
        </w:rPr>
        <w:t>Medibang</w:t>
      </w:r>
      <w:proofErr w:type="spellEnd"/>
      <w:r w:rsidRPr="00AA4168">
        <w:rPr>
          <w:rFonts w:cs="Times New Roman"/>
          <w:color w:val="000000" w:themeColor="text1"/>
        </w:rPr>
        <w:t xml:space="preserve"> </w:t>
      </w:r>
      <w:r w:rsidRPr="00AA4168">
        <w:rPr>
          <w:rFonts w:cs="Times New Roman"/>
          <w:color w:val="000000" w:themeColor="text1"/>
        </w:rPr>
        <w:t>繪製</w:t>
      </w:r>
      <w:r w:rsidRPr="00AA4168">
        <w:rPr>
          <w:rFonts w:cs="Times New Roman"/>
          <w:color w:val="000000" w:themeColor="text1"/>
        </w:rPr>
        <w:t xml:space="preserve"> APP </w:t>
      </w:r>
      <w:r w:rsidRPr="00AA4168">
        <w:rPr>
          <w:rFonts w:cs="Times New Roman"/>
          <w:color w:val="000000" w:themeColor="text1"/>
        </w:rPr>
        <w:t>的</w:t>
      </w:r>
      <w:r w:rsidRPr="00AA4168">
        <w:rPr>
          <w:rFonts w:cs="Times New Roman"/>
          <w:color w:val="000000" w:themeColor="text1"/>
        </w:rPr>
        <w:t xml:space="preserve"> logo </w:t>
      </w:r>
      <w:r w:rsidRPr="00AA4168">
        <w:rPr>
          <w:rFonts w:cs="Times New Roman"/>
          <w:color w:val="000000" w:themeColor="text1"/>
        </w:rPr>
        <w:t>及所需的角色。第四階段，評估</w:t>
      </w:r>
      <w:r w:rsidRPr="00AA4168">
        <w:rPr>
          <w:rFonts w:cs="Times New Roman"/>
          <w:color w:val="000000" w:themeColor="text1"/>
        </w:rPr>
        <w:t xml:space="preserve"> UI </w:t>
      </w:r>
      <w:r w:rsidRPr="00AA4168">
        <w:rPr>
          <w:rFonts w:cs="Times New Roman"/>
          <w:color w:val="000000" w:themeColor="text1"/>
        </w:rPr>
        <w:t>的使用者操作流程與美術設計。</w:t>
      </w:r>
    </w:p>
    <w:p w14:paraId="07B45707" w14:textId="6647B98E" w:rsidR="00BD32BA" w:rsidRPr="00AA4168" w:rsidRDefault="009A6DB8" w:rsidP="00AA4168">
      <w:pPr>
        <w:pStyle w:val="a3"/>
        <w:numPr>
          <w:ilvl w:val="0"/>
          <w:numId w:val="25"/>
        </w:numPr>
        <w:spacing w:line="360" w:lineRule="auto"/>
        <w:ind w:leftChars="0"/>
        <w:rPr>
          <w:rFonts w:cs="Times New Roman"/>
          <w:color w:val="000000" w:themeColor="text1"/>
        </w:rPr>
      </w:pPr>
      <w:r w:rsidRPr="00AA4168">
        <w:rPr>
          <w:rFonts w:cs="Times New Roman"/>
          <w:b/>
          <w:bCs/>
          <w:color w:val="000000" w:themeColor="text1"/>
        </w:rPr>
        <w:t xml:space="preserve">APP </w:t>
      </w:r>
      <w:r w:rsidRPr="00AA4168">
        <w:rPr>
          <w:rFonts w:cs="Times New Roman"/>
          <w:b/>
          <w:bCs/>
          <w:color w:val="000000" w:themeColor="text1"/>
        </w:rPr>
        <w:t>程式撰寫區塊</w:t>
      </w:r>
      <w:r w:rsidRPr="00AA4168">
        <w:rPr>
          <w:rFonts w:cs="Times New Roman"/>
          <w:color w:val="000000" w:themeColor="text1"/>
        </w:rPr>
        <w:t>：第一階段，用</w:t>
      </w:r>
      <w:r w:rsidRPr="00AA4168">
        <w:rPr>
          <w:rFonts w:cs="Times New Roman"/>
          <w:color w:val="000000" w:themeColor="text1"/>
        </w:rPr>
        <w:t xml:space="preserve"> Flutter </w:t>
      </w:r>
      <w:r w:rsidRPr="00AA4168">
        <w:rPr>
          <w:rFonts w:cs="Times New Roman"/>
          <w:color w:val="000000" w:themeColor="text1"/>
        </w:rPr>
        <w:t>撰寫好前端；用</w:t>
      </w:r>
      <w:r w:rsidRPr="00AA4168">
        <w:rPr>
          <w:rFonts w:cs="Times New Roman"/>
          <w:color w:val="000000" w:themeColor="text1"/>
        </w:rPr>
        <w:t xml:space="preserve"> php </w:t>
      </w:r>
      <w:r w:rsidRPr="00AA4168">
        <w:rPr>
          <w:rFonts w:cs="Times New Roman"/>
          <w:color w:val="000000" w:themeColor="text1"/>
        </w:rPr>
        <w:t>撰寫後端。第二階段，透過連接</w:t>
      </w:r>
      <w:r w:rsidRPr="00AA4168">
        <w:rPr>
          <w:rFonts w:cs="Times New Roman"/>
          <w:color w:val="000000" w:themeColor="text1"/>
        </w:rPr>
        <w:t xml:space="preserve"> firebase authentication </w:t>
      </w:r>
      <w:r w:rsidRPr="00AA4168">
        <w:rPr>
          <w:rFonts w:cs="Times New Roman"/>
          <w:color w:val="000000" w:themeColor="text1"/>
        </w:rPr>
        <w:t>完成用戶的</w:t>
      </w:r>
      <w:r w:rsidRPr="00AA4168">
        <w:rPr>
          <w:rFonts w:cs="Times New Roman"/>
          <w:color w:val="000000" w:themeColor="text1"/>
        </w:rPr>
        <w:t xml:space="preserve"> email / google </w:t>
      </w:r>
      <w:r w:rsidRPr="00AA4168">
        <w:rPr>
          <w:rFonts w:cs="Times New Roman"/>
          <w:color w:val="000000" w:themeColor="text1"/>
        </w:rPr>
        <w:t>登入註冊。第三階段，連接</w:t>
      </w:r>
      <w:r w:rsidRPr="00AA4168">
        <w:rPr>
          <w:rFonts w:cs="Times New Roman"/>
          <w:color w:val="000000" w:themeColor="text1"/>
        </w:rPr>
        <w:t xml:space="preserve"> MySQL</w:t>
      </w:r>
      <w:r w:rsidRPr="00AA4168">
        <w:rPr>
          <w:rFonts w:cs="Times New Roman"/>
          <w:color w:val="000000" w:themeColor="text1"/>
        </w:rPr>
        <w:t>，實現資料的操作與儲存，及系統整合。第四階段，用模擬機測試</w:t>
      </w:r>
      <w:r w:rsidRPr="00AA4168">
        <w:rPr>
          <w:rFonts w:cs="Times New Roman"/>
          <w:color w:val="000000" w:themeColor="text1"/>
        </w:rPr>
        <w:t xml:space="preserve"> app </w:t>
      </w:r>
      <w:r w:rsidRPr="00AA4168">
        <w:rPr>
          <w:rFonts w:cs="Times New Roman"/>
          <w:color w:val="000000" w:themeColor="text1"/>
        </w:rPr>
        <w:t>是否可以正常操作。</w:t>
      </w:r>
    </w:p>
    <w:p w14:paraId="5585E6E3" w14:textId="68407C67" w:rsidR="00BD32BA" w:rsidRPr="00AA4168" w:rsidRDefault="00E63A62" w:rsidP="00AA4168">
      <w:pPr>
        <w:pStyle w:val="2"/>
        <w:spacing w:line="360" w:lineRule="auto"/>
        <w:rPr>
          <w:rFonts w:eastAsia="標楷體" w:cs="Times New Roman"/>
        </w:rPr>
      </w:pPr>
      <w:bookmarkStart w:id="101" w:name="_Toc170690071"/>
      <w:bookmarkStart w:id="102" w:name="_Toc170690154"/>
      <w:bookmarkStart w:id="103" w:name="_Toc170690364"/>
      <w:bookmarkStart w:id="104" w:name="_Toc182311286"/>
      <w:bookmarkStart w:id="105" w:name="_Toc183425947"/>
      <w:r w:rsidRPr="00AA4168">
        <w:rPr>
          <w:rFonts w:eastAsia="標楷體" w:cs="Times New Roman"/>
        </w:rPr>
        <w:t xml:space="preserve">4.1 </w:t>
      </w:r>
      <w:bookmarkEnd w:id="101"/>
      <w:bookmarkEnd w:id="102"/>
      <w:bookmarkEnd w:id="103"/>
      <w:proofErr w:type="spellStart"/>
      <w:r w:rsidR="00BD32BA" w:rsidRPr="00AA4168">
        <w:rPr>
          <w:rFonts w:eastAsia="標楷體" w:cs="Times New Roman"/>
        </w:rPr>
        <w:t>simpletransformers</w:t>
      </w:r>
      <w:proofErr w:type="spellEnd"/>
      <w:r w:rsidR="00BD32BA" w:rsidRPr="00AA4168">
        <w:rPr>
          <w:rFonts w:eastAsia="標楷體" w:cs="Times New Roman"/>
        </w:rPr>
        <w:t xml:space="preserve"> BERT</w:t>
      </w:r>
      <w:bookmarkEnd w:id="104"/>
      <w:bookmarkEnd w:id="105"/>
    </w:p>
    <w:p w14:paraId="0CF16C1D" w14:textId="1DB39ACE" w:rsidR="00BE5AA9" w:rsidRPr="00AA4168" w:rsidRDefault="00BE5AA9" w:rsidP="00AA4168">
      <w:pPr>
        <w:spacing w:line="360" w:lineRule="auto"/>
        <w:rPr>
          <w:rFonts w:cs="Times New Roman"/>
        </w:rPr>
      </w:pPr>
      <w:r w:rsidRPr="00AA4168">
        <w:rPr>
          <w:rFonts w:cs="Times New Roman"/>
        </w:rPr>
        <w:tab/>
      </w:r>
      <w:r w:rsidR="00DB3C6D" w:rsidRPr="00AA4168">
        <w:rPr>
          <w:rFonts w:cs="Times New Roman"/>
        </w:rPr>
        <w:t>在本研究中，我們採用了</w:t>
      </w:r>
      <w:r w:rsidR="00DB3C6D" w:rsidRPr="00AA4168">
        <w:rPr>
          <w:rFonts w:cs="Times New Roman"/>
        </w:rPr>
        <w:t xml:space="preserve"> Simple Transformers BERT </w:t>
      </w:r>
      <w:r w:rsidR="00DB3C6D" w:rsidRPr="00AA4168">
        <w:rPr>
          <w:rFonts w:cs="Times New Roman"/>
        </w:rPr>
        <w:t>模型進行訓練，透過以下步驟逐步建立情緒辨識系統。</w:t>
      </w:r>
    </w:p>
    <w:p w14:paraId="0E4681D8" w14:textId="0FC65257" w:rsidR="00DB3C6D" w:rsidRPr="00AA4168" w:rsidRDefault="00DB3C6D" w:rsidP="00AA4168">
      <w:pPr>
        <w:pStyle w:val="a3"/>
        <w:numPr>
          <w:ilvl w:val="0"/>
          <w:numId w:val="18"/>
        </w:numPr>
        <w:spacing w:line="360" w:lineRule="auto"/>
        <w:ind w:leftChars="0"/>
        <w:rPr>
          <w:rFonts w:cs="Times New Roman"/>
          <w:b/>
          <w:bCs/>
        </w:rPr>
      </w:pPr>
      <w:r w:rsidRPr="00AA4168">
        <w:rPr>
          <w:rFonts w:cs="Times New Roman"/>
          <w:b/>
          <w:bCs/>
        </w:rPr>
        <w:t>模型訓練</w:t>
      </w:r>
    </w:p>
    <w:p w14:paraId="0318954A" w14:textId="77777777" w:rsidR="0031639A" w:rsidRPr="00AA4168" w:rsidRDefault="0031639A" w:rsidP="00AA4168">
      <w:pPr>
        <w:pStyle w:val="a3"/>
        <w:numPr>
          <w:ilvl w:val="0"/>
          <w:numId w:val="19"/>
        </w:numPr>
        <w:spacing w:line="360" w:lineRule="auto"/>
        <w:ind w:leftChars="0"/>
        <w:rPr>
          <w:rFonts w:cs="Times New Roman"/>
          <w:lang w:val="en-CA"/>
        </w:rPr>
      </w:pPr>
      <w:r w:rsidRPr="00AA4168">
        <w:rPr>
          <w:rFonts w:cs="Times New Roman"/>
          <w:lang w:val="en-CA"/>
        </w:rPr>
        <w:t>步驟一：安裝環境</w:t>
      </w:r>
    </w:p>
    <w:p w14:paraId="6123ED74" w14:textId="77777777" w:rsidR="0031639A" w:rsidRPr="00AA4168" w:rsidRDefault="0031639A" w:rsidP="00AA4168">
      <w:pPr>
        <w:pStyle w:val="a3"/>
        <w:spacing w:line="360" w:lineRule="auto"/>
        <w:ind w:firstLine="480"/>
        <w:rPr>
          <w:rFonts w:cs="Times New Roman"/>
          <w:lang w:val="en-CA"/>
        </w:rPr>
      </w:pPr>
      <w:r w:rsidRPr="00AA4168">
        <w:rPr>
          <w:rFonts w:cs="Times New Roman"/>
          <w:lang w:val="en-CA"/>
        </w:rPr>
        <w:t>為了使用</w:t>
      </w:r>
      <w:r w:rsidRPr="00AA4168">
        <w:rPr>
          <w:rFonts w:cs="Times New Roman"/>
          <w:lang w:val="en-CA"/>
        </w:rPr>
        <w:t xml:space="preserve"> Simple Transformers </w:t>
      </w:r>
      <w:r w:rsidRPr="00AA4168">
        <w:rPr>
          <w:rFonts w:cs="Times New Roman"/>
          <w:lang w:val="en-CA"/>
        </w:rPr>
        <w:t>模型進行訓練，我們安裝了</w:t>
      </w:r>
      <w:r w:rsidRPr="00AA4168">
        <w:rPr>
          <w:rFonts w:cs="Times New Roman"/>
          <w:lang w:val="en-CA"/>
        </w:rPr>
        <w:t xml:space="preserve"> Simple Transformers</w:t>
      </w:r>
      <w:r w:rsidRPr="00AA4168">
        <w:rPr>
          <w:rFonts w:cs="Times New Roman"/>
          <w:lang w:val="en-CA"/>
        </w:rPr>
        <w:t>、</w:t>
      </w:r>
      <w:r w:rsidRPr="00AA4168">
        <w:rPr>
          <w:rFonts w:cs="Times New Roman"/>
          <w:lang w:val="en-CA"/>
        </w:rPr>
        <w:t>CUDA</w:t>
      </w:r>
      <w:r w:rsidRPr="00AA4168">
        <w:rPr>
          <w:rFonts w:cs="Times New Roman"/>
          <w:lang w:val="en-CA"/>
        </w:rPr>
        <w:t>（啟用顯卡使用）、以及</w:t>
      </w:r>
      <w:r w:rsidRPr="00AA4168">
        <w:rPr>
          <w:rFonts w:cs="Times New Roman"/>
          <w:lang w:val="en-CA"/>
        </w:rPr>
        <w:t xml:space="preserve"> Torch </w:t>
      </w:r>
      <w:r w:rsidRPr="00AA4168">
        <w:rPr>
          <w:rFonts w:cs="Times New Roman"/>
          <w:lang w:val="en-CA"/>
        </w:rPr>
        <w:t>等相關軟體。</w:t>
      </w:r>
    </w:p>
    <w:p w14:paraId="3A59767A" w14:textId="77777777" w:rsidR="0031639A" w:rsidRPr="00AA4168" w:rsidRDefault="0031639A" w:rsidP="00AA4168">
      <w:pPr>
        <w:pStyle w:val="a3"/>
        <w:numPr>
          <w:ilvl w:val="0"/>
          <w:numId w:val="19"/>
        </w:numPr>
        <w:spacing w:line="360" w:lineRule="auto"/>
        <w:ind w:leftChars="0"/>
        <w:rPr>
          <w:rFonts w:cs="Times New Roman"/>
          <w:lang w:val="en-CA"/>
        </w:rPr>
      </w:pPr>
      <w:r w:rsidRPr="00AA4168">
        <w:rPr>
          <w:rFonts w:cs="Times New Roman"/>
          <w:lang w:val="en-CA"/>
        </w:rPr>
        <w:t>步驟二：準備資料集</w:t>
      </w:r>
    </w:p>
    <w:p w14:paraId="1522F00D" w14:textId="0082295A" w:rsidR="0031639A" w:rsidRPr="00AA4168" w:rsidRDefault="0031639A" w:rsidP="00AA4168">
      <w:pPr>
        <w:pStyle w:val="a3"/>
        <w:spacing w:line="360" w:lineRule="auto"/>
        <w:ind w:firstLine="480"/>
        <w:rPr>
          <w:rFonts w:cs="Times New Roman"/>
          <w:lang w:val="en-CA"/>
        </w:rPr>
      </w:pPr>
      <w:r w:rsidRPr="00AA4168">
        <w:rPr>
          <w:rFonts w:cs="Times New Roman"/>
          <w:lang w:val="en-CA"/>
        </w:rPr>
        <w:t>本研究參考台大計網中心的文章《使用</w:t>
      </w:r>
      <w:r w:rsidRPr="00AA4168">
        <w:rPr>
          <w:rFonts w:cs="Times New Roman"/>
          <w:lang w:val="en-CA"/>
        </w:rPr>
        <w:t>GPT2-Chinese</w:t>
      </w:r>
      <w:r w:rsidRPr="00AA4168">
        <w:rPr>
          <w:rFonts w:cs="Times New Roman"/>
          <w:lang w:val="en-CA"/>
        </w:rPr>
        <w:t>生成具有情感的中文對話文字》所提供的資料集。</w:t>
      </w:r>
      <w:r w:rsidR="00940593" w:rsidRPr="00AA4168">
        <w:rPr>
          <w:rFonts w:cs="Times New Roman"/>
          <w:lang w:val="en-CA"/>
        </w:rPr>
        <w:t>NTCIR</w:t>
      </w:r>
      <w:r w:rsidR="00940593" w:rsidRPr="00AA4168">
        <w:rPr>
          <w:rFonts w:cs="Times New Roman"/>
          <w:lang w:val="en-CA"/>
        </w:rPr>
        <w:t>第</w:t>
      </w:r>
      <w:r w:rsidR="00940593" w:rsidRPr="00AA4168">
        <w:rPr>
          <w:rFonts w:cs="Times New Roman"/>
          <w:lang w:val="en-CA"/>
        </w:rPr>
        <w:t>14</w:t>
      </w:r>
      <w:r w:rsidR="00940593" w:rsidRPr="00AA4168">
        <w:rPr>
          <w:rFonts w:cs="Times New Roman"/>
          <w:lang w:val="en-CA"/>
        </w:rPr>
        <w:t>屆提出了</w:t>
      </w:r>
      <w:r w:rsidR="00940593" w:rsidRPr="00AA4168">
        <w:rPr>
          <w:rFonts w:cs="Times New Roman"/>
          <w:lang w:val="en-CA"/>
        </w:rPr>
        <w:t>STC-3</w:t>
      </w:r>
      <w:r w:rsidR="00940593" w:rsidRPr="00AA4168">
        <w:rPr>
          <w:rFonts w:cs="Times New Roman"/>
          <w:lang w:val="en-CA"/>
        </w:rPr>
        <w:t>，其中的</w:t>
      </w:r>
      <w:r w:rsidRPr="00AA4168">
        <w:rPr>
          <w:rFonts w:cs="Times New Roman"/>
          <w:lang w:val="en-CA"/>
        </w:rPr>
        <w:t>子任務「中文情緒對話生成」（</w:t>
      </w:r>
      <w:r w:rsidRPr="00AA4168">
        <w:rPr>
          <w:rFonts w:cs="Times New Roman"/>
          <w:lang w:val="en-CA"/>
        </w:rPr>
        <w:t>Chinese Emotional Conversation Generation</w:t>
      </w:r>
      <w:r w:rsidRPr="00AA4168">
        <w:rPr>
          <w:rFonts w:cs="Times New Roman"/>
          <w:lang w:val="en-CA"/>
        </w:rPr>
        <w:t>，</w:t>
      </w:r>
      <w:r w:rsidRPr="00AA4168">
        <w:rPr>
          <w:rFonts w:cs="Times New Roman"/>
          <w:lang w:val="en-CA"/>
        </w:rPr>
        <w:t>CECG</w:t>
      </w:r>
      <w:r w:rsidRPr="00AA4168">
        <w:rPr>
          <w:rFonts w:cs="Times New Roman"/>
          <w:lang w:val="en-CA"/>
        </w:rPr>
        <w:t>）提供了</w:t>
      </w:r>
      <w:r w:rsidRPr="00AA4168">
        <w:rPr>
          <w:rFonts w:cs="Times New Roman"/>
          <w:lang w:val="en-CA"/>
        </w:rPr>
        <w:t xml:space="preserve"> 170 </w:t>
      </w:r>
      <w:r w:rsidRPr="00AA4168">
        <w:rPr>
          <w:rFonts w:cs="Times New Roman"/>
          <w:lang w:val="en-CA"/>
        </w:rPr>
        <w:t>萬組</w:t>
      </w:r>
      <w:r w:rsidR="00940593" w:rsidRPr="00AA4168">
        <w:rPr>
          <w:rFonts w:cs="Times New Roman"/>
          <w:lang w:val="en-CA"/>
        </w:rPr>
        <w:t>（</w:t>
      </w:r>
      <w:r w:rsidR="00940593" w:rsidRPr="00AA4168">
        <w:rPr>
          <w:rFonts w:cs="Times New Roman"/>
          <w:lang w:val="en-CA"/>
        </w:rPr>
        <w:t>2017</w:t>
      </w:r>
      <w:r w:rsidR="00940593" w:rsidRPr="00AA4168">
        <w:rPr>
          <w:rFonts w:cs="Times New Roman"/>
          <w:lang w:val="en-CA"/>
        </w:rPr>
        <w:t>年的</w:t>
      </w:r>
      <w:r w:rsidR="00940593" w:rsidRPr="00AA4168">
        <w:rPr>
          <w:rFonts w:cs="Times New Roman"/>
          <w:lang w:val="en-CA"/>
        </w:rPr>
        <w:t>1,100,000</w:t>
      </w:r>
      <w:r w:rsidR="00940593" w:rsidRPr="00AA4168">
        <w:rPr>
          <w:rFonts w:cs="Times New Roman"/>
          <w:lang w:val="en-CA"/>
        </w:rPr>
        <w:t>組及</w:t>
      </w:r>
      <w:r w:rsidR="00940593" w:rsidRPr="00AA4168">
        <w:rPr>
          <w:rFonts w:cs="Times New Roman"/>
          <w:lang w:val="en-CA"/>
        </w:rPr>
        <w:t>2019</w:t>
      </w:r>
      <w:r w:rsidR="00940593" w:rsidRPr="00AA4168">
        <w:rPr>
          <w:rFonts w:cs="Times New Roman"/>
          <w:lang w:val="en-CA"/>
        </w:rPr>
        <w:t>年的</w:t>
      </w:r>
      <w:r w:rsidR="00940593" w:rsidRPr="00AA4168">
        <w:rPr>
          <w:rFonts w:cs="Times New Roman"/>
          <w:lang w:val="en-CA"/>
        </w:rPr>
        <w:t>600,000</w:t>
      </w:r>
      <w:r w:rsidR="00940593" w:rsidRPr="00AA4168">
        <w:rPr>
          <w:rFonts w:cs="Times New Roman"/>
          <w:lang w:val="en-CA"/>
        </w:rPr>
        <w:t>組）</w:t>
      </w:r>
      <w:r w:rsidR="000153BB" w:rsidRPr="00AA4168">
        <w:rPr>
          <w:rFonts w:cs="Times New Roman"/>
          <w:lang w:val="en-CA"/>
        </w:rPr>
        <w:t>帶有情緒標記的單輪對話之訓練資料集，讓建置對話系統的評估參與者，擁有結構化的語料庫進行研究。</w:t>
      </w:r>
      <w:r w:rsidRPr="00AA4168">
        <w:rPr>
          <w:rFonts w:cs="Times New Roman"/>
          <w:lang w:val="en-CA"/>
        </w:rPr>
        <w:t>（</w:t>
      </w:r>
      <w:r w:rsidR="000153BB" w:rsidRPr="00AA4168">
        <w:rPr>
          <w:rFonts w:cs="Times New Roman"/>
          <w:lang w:val="en-CA"/>
        </w:rPr>
        <w:t>引用</w:t>
      </w:r>
      <w:r w:rsidR="00467441" w:rsidRPr="00AA4168">
        <w:rPr>
          <w:rFonts w:cs="Times New Roman"/>
        </w:rPr>
        <w:fldChar w:fldCharType="begin"/>
      </w:r>
      <w:r w:rsidR="00467441" w:rsidRPr="00AA4168">
        <w:rPr>
          <w:rFonts w:cs="Times New Roman"/>
        </w:rPr>
        <w:instrText xml:space="preserve"> HYPERLINK "https://www.cc.ntu.edu.tw/chinese/</w:instrText>
      </w:r>
      <w:r w:rsidR="00467441" w:rsidRPr="00AA4168">
        <w:rPr>
          <w:rFonts w:cs="Times New Roman"/>
        </w:rPr>
        <w:instrText xml:space="preserve">epaper/0059/20211220_5908.html" </w:instrText>
      </w:r>
      <w:r w:rsidR="00467441" w:rsidRPr="00AA4168">
        <w:rPr>
          <w:rFonts w:cs="Times New Roman"/>
        </w:rPr>
        <w:fldChar w:fldCharType="separate"/>
      </w:r>
      <w:r w:rsidR="00530906" w:rsidRPr="00AA4168">
        <w:rPr>
          <w:rStyle w:val="ab"/>
          <w:rFonts w:cs="Times New Roman"/>
          <w:lang w:val="en-CA"/>
        </w:rPr>
        <w:t>https://www.cc.ntu.edu.tw/chinese/epaper/0059/20211220_5908.html</w:t>
      </w:r>
      <w:r w:rsidR="00467441" w:rsidRPr="00AA4168">
        <w:rPr>
          <w:rStyle w:val="ab"/>
          <w:rFonts w:cs="Times New Roman"/>
          <w:lang w:val="en-CA"/>
        </w:rPr>
        <w:fldChar w:fldCharType="end"/>
      </w:r>
      <w:r w:rsidRPr="00AA4168">
        <w:rPr>
          <w:rFonts w:cs="Times New Roman"/>
          <w:lang w:val="en-CA"/>
        </w:rPr>
        <w:t>）</w:t>
      </w:r>
      <w:r w:rsidR="000153BB" w:rsidRPr="00AA4168">
        <w:rPr>
          <w:rFonts w:cs="Times New Roman"/>
          <w:lang w:val="en-CA"/>
        </w:rPr>
        <w:t>資料集所提供情緒標籤如下</w:t>
      </w:r>
      <w:r w:rsidRPr="00AA4168">
        <w:rPr>
          <w:rFonts w:cs="Times New Roman"/>
          <w:lang w:val="en-CA"/>
        </w:rPr>
        <w:t>：</w:t>
      </w:r>
    </w:p>
    <w:p w14:paraId="785FF25E" w14:textId="77777777" w:rsidR="0031639A"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t xml:space="preserve">0: </w:t>
      </w:r>
      <w:r w:rsidRPr="00AA4168">
        <w:rPr>
          <w:rFonts w:cs="Times New Roman"/>
          <w:lang w:val="en-CA"/>
        </w:rPr>
        <w:t>其他</w:t>
      </w:r>
    </w:p>
    <w:p w14:paraId="13E20393" w14:textId="77777777" w:rsidR="0031639A"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t xml:space="preserve">1: </w:t>
      </w:r>
      <w:r w:rsidRPr="00AA4168">
        <w:rPr>
          <w:rFonts w:cs="Times New Roman"/>
          <w:lang w:val="en-CA"/>
        </w:rPr>
        <w:t>喜歡</w:t>
      </w:r>
    </w:p>
    <w:p w14:paraId="60AFE8F4" w14:textId="77777777" w:rsidR="0031639A"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lastRenderedPageBreak/>
        <w:t xml:space="preserve">2: </w:t>
      </w:r>
      <w:r w:rsidRPr="00AA4168">
        <w:rPr>
          <w:rFonts w:cs="Times New Roman"/>
          <w:lang w:val="en-CA"/>
        </w:rPr>
        <w:t>悲傷</w:t>
      </w:r>
    </w:p>
    <w:p w14:paraId="5788CE94" w14:textId="77777777" w:rsidR="0031639A"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t xml:space="preserve">3: </w:t>
      </w:r>
      <w:r w:rsidRPr="00AA4168">
        <w:rPr>
          <w:rFonts w:cs="Times New Roman"/>
          <w:lang w:val="en-CA"/>
        </w:rPr>
        <w:t>厭惡</w:t>
      </w:r>
    </w:p>
    <w:p w14:paraId="3669D9DC" w14:textId="77777777" w:rsidR="0031639A"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t xml:space="preserve">4: </w:t>
      </w:r>
      <w:r w:rsidRPr="00AA4168">
        <w:rPr>
          <w:rFonts w:cs="Times New Roman"/>
          <w:lang w:val="en-CA"/>
        </w:rPr>
        <w:t>憤怒</w:t>
      </w:r>
    </w:p>
    <w:p w14:paraId="46517D31" w14:textId="64794B54" w:rsidR="00DB3C6D" w:rsidRPr="00AA4168" w:rsidRDefault="0031639A" w:rsidP="00AA4168">
      <w:pPr>
        <w:pStyle w:val="a3"/>
        <w:numPr>
          <w:ilvl w:val="1"/>
          <w:numId w:val="19"/>
        </w:numPr>
        <w:spacing w:line="360" w:lineRule="auto"/>
        <w:ind w:leftChars="0"/>
        <w:rPr>
          <w:rFonts w:cs="Times New Roman"/>
          <w:lang w:val="en-CA"/>
        </w:rPr>
      </w:pPr>
      <w:r w:rsidRPr="00AA4168">
        <w:rPr>
          <w:rFonts w:cs="Times New Roman"/>
          <w:lang w:val="en-CA"/>
        </w:rPr>
        <w:t xml:space="preserve">5: </w:t>
      </w:r>
      <w:r w:rsidRPr="00AA4168">
        <w:rPr>
          <w:rFonts w:cs="Times New Roman"/>
          <w:lang w:val="en-CA"/>
        </w:rPr>
        <w:t>開心</w:t>
      </w:r>
    </w:p>
    <w:p w14:paraId="7869CCBC" w14:textId="5F72DF2C" w:rsidR="00DB3C6D" w:rsidRPr="00AA4168" w:rsidRDefault="00ED2E08" w:rsidP="00AA4168">
      <w:pPr>
        <w:pStyle w:val="a3"/>
        <w:numPr>
          <w:ilvl w:val="0"/>
          <w:numId w:val="18"/>
        </w:numPr>
        <w:spacing w:line="360" w:lineRule="auto"/>
        <w:ind w:leftChars="0"/>
        <w:rPr>
          <w:rFonts w:cs="Times New Roman"/>
          <w:b/>
          <w:bCs/>
        </w:rPr>
      </w:pPr>
      <w:r w:rsidRPr="00AA4168">
        <w:rPr>
          <w:rFonts w:cs="Times New Roman"/>
          <w:b/>
          <w:bCs/>
        </w:rPr>
        <w:t>訓練結果</w:t>
      </w:r>
    </w:p>
    <w:p w14:paraId="54E8903F" w14:textId="625CA007" w:rsidR="00ED2E08" w:rsidRPr="00AA4168" w:rsidRDefault="00ED2E08" w:rsidP="00AA4168">
      <w:pPr>
        <w:pStyle w:val="a3"/>
        <w:spacing w:line="360" w:lineRule="auto"/>
        <w:ind w:leftChars="0" w:firstLine="480"/>
        <w:rPr>
          <w:rFonts w:cs="Times New Roman"/>
        </w:rPr>
      </w:pPr>
      <w:r w:rsidRPr="00AA4168">
        <w:rPr>
          <w:rFonts w:cs="Times New Roman"/>
        </w:rPr>
        <w:t>為了解模型的準確度，採用混淆矩陣生成的方式總結模型的準確率等數據。為了避免出現誤差採用先將資料集隨機以</w:t>
      </w:r>
      <w:r w:rsidRPr="00AA4168">
        <w:rPr>
          <w:rFonts w:cs="Times New Roman"/>
        </w:rPr>
        <w:t>7:3</w:t>
      </w:r>
      <w:r w:rsidRPr="00AA4168">
        <w:rPr>
          <w:rFonts w:cs="Times New Roman"/>
        </w:rPr>
        <w:t>的方式切分，</w:t>
      </w:r>
      <w:r w:rsidRPr="00AA4168">
        <w:rPr>
          <w:rFonts w:cs="Times New Roman"/>
        </w:rPr>
        <w:t>7</w:t>
      </w:r>
      <w:r w:rsidRPr="00AA4168">
        <w:rPr>
          <w:rFonts w:cs="Times New Roman"/>
        </w:rPr>
        <w:t>作為訓練集，而</w:t>
      </w:r>
      <w:r w:rsidRPr="00AA4168">
        <w:rPr>
          <w:rFonts w:cs="Times New Roman"/>
        </w:rPr>
        <w:t>3</w:t>
      </w:r>
      <w:r w:rsidRPr="00AA4168">
        <w:rPr>
          <w:rFonts w:cs="Times New Roman"/>
        </w:rPr>
        <w:t>的部分做為測試集。</w:t>
      </w:r>
    </w:p>
    <w:p w14:paraId="42AFC6BC" w14:textId="1F78A385" w:rsidR="00ED2E08" w:rsidRPr="00AA4168" w:rsidRDefault="00ED2E08" w:rsidP="00AA4168">
      <w:pPr>
        <w:pStyle w:val="a3"/>
        <w:spacing w:line="360" w:lineRule="auto"/>
        <w:ind w:leftChars="-22" w:left="1" w:hanging="54"/>
        <w:jc w:val="center"/>
        <w:rPr>
          <w:rFonts w:cs="Times New Roman"/>
        </w:rPr>
      </w:pPr>
      <w:r w:rsidRPr="00AA4168">
        <w:rPr>
          <w:rFonts w:cs="Times New Roman"/>
          <w:noProof/>
        </w:rPr>
        <w:drawing>
          <wp:inline distT="0" distB="0" distL="0" distR="0" wp14:anchorId="33351B7C" wp14:editId="5B8F5D60">
            <wp:extent cx="3940098" cy="1001865"/>
            <wp:effectExtent l="0" t="0" r="3810" b="8255"/>
            <wp:docPr id="2289095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9522" name=""/>
                    <pic:cNvPicPr/>
                  </pic:nvPicPr>
                  <pic:blipFill>
                    <a:blip r:embed="rId12"/>
                    <a:stretch>
                      <a:fillRect/>
                    </a:stretch>
                  </pic:blipFill>
                  <pic:spPr>
                    <a:xfrm>
                      <a:off x="0" y="0"/>
                      <a:ext cx="4035760" cy="1026189"/>
                    </a:xfrm>
                    <a:prstGeom prst="rect">
                      <a:avLst/>
                    </a:prstGeom>
                  </pic:spPr>
                </pic:pic>
              </a:graphicData>
            </a:graphic>
          </wp:inline>
        </w:drawing>
      </w:r>
    </w:p>
    <w:p w14:paraId="7225F929" w14:textId="735D132F" w:rsidR="005A6FF0" w:rsidRPr="00AA4168" w:rsidRDefault="005A6FF0" w:rsidP="00AA4168">
      <w:pPr>
        <w:pStyle w:val="af2"/>
        <w:spacing w:line="360" w:lineRule="auto"/>
      </w:pPr>
      <w:bookmarkStart w:id="106" w:name="_Toc182330891"/>
      <w:bookmarkStart w:id="107" w:name="_Toc182965856"/>
      <w:bookmarkStart w:id="108" w:name="_Toc183381363"/>
      <w:bookmarkStart w:id="109" w:name="_Toc183382798"/>
      <w:bookmarkStart w:id="110" w:name="_Toc183382876"/>
      <w:bookmarkStart w:id="111" w:name="_Toc183382964"/>
      <w:bookmarkStart w:id="112" w:name="_Toc183425976"/>
      <w:r w:rsidRPr="00AA4168">
        <w:t>圖</w:t>
      </w:r>
      <w:r w:rsidR="0059742B" w:rsidRPr="00AA4168">
        <w:t>4</w:t>
      </w:r>
      <w:r w:rsidRPr="00AA4168">
        <w:t xml:space="preserve"> </w:t>
      </w:r>
      <w:r w:rsidR="00C978FD" w:rsidRPr="00AA4168">
        <w:t>BERT</w:t>
      </w:r>
      <w:r w:rsidRPr="00AA4168">
        <w:t>測試集與訓練集比例</w:t>
      </w:r>
      <w:bookmarkEnd w:id="106"/>
      <w:bookmarkEnd w:id="107"/>
      <w:bookmarkEnd w:id="108"/>
      <w:bookmarkEnd w:id="109"/>
      <w:bookmarkEnd w:id="110"/>
      <w:bookmarkEnd w:id="111"/>
      <w:bookmarkEnd w:id="112"/>
    </w:p>
    <w:p w14:paraId="0F5F6661" w14:textId="0A6ED017" w:rsidR="00ED2E08" w:rsidRPr="00AA4168" w:rsidRDefault="00ED2E08" w:rsidP="00AA4168">
      <w:pPr>
        <w:pStyle w:val="a3"/>
        <w:spacing w:line="360" w:lineRule="auto"/>
        <w:ind w:leftChars="0" w:firstLine="480"/>
        <w:rPr>
          <w:rFonts w:cs="Times New Roman"/>
        </w:rPr>
      </w:pPr>
      <w:r w:rsidRPr="00AA4168">
        <w:rPr>
          <w:rFonts w:cs="Times New Roman"/>
        </w:rPr>
        <w:t>並以上面敘述為基礎產生三次結果，確保每次訓練不會出現特別情況導致準確率出現過大波動。</w:t>
      </w:r>
    </w:p>
    <w:p w14:paraId="5831AA71" w14:textId="6341A149" w:rsidR="00ED2E08" w:rsidRPr="00AA4168" w:rsidRDefault="00ED2E08" w:rsidP="00AA4168">
      <w:pPr>
        <w:pStyle w:val="a3"/>
        <w:numPr>
          <w:ilvl w:val="0"/>
          <w:numId w:val="19"/>
        </w:numPr>
        <w:spacing w:line="360" w:lineRule="auto"/>
        <w:ind w:leftChars="0"/>
        <w:rPr>
          <w:rFonts w:cs="Times New Roman"/>
        </w:rPr>
      </w:pPr>
      <w:r w:rsidRPr="00AA4168">
        <w:rPr>
          <w:rFonts w:cs="Times New Roman"/>
        </w:rPr>
        <w:t>第一次測試：</w:t>
      </w:r>
    </w:p>
    <w:p w14:paraId="0FA47770" w14:textId="49597939" w:rsidR="00ED2E08" w:rsidRPr="00AA4168" w:rsidRDefault="00ED2E08" w:rsidP="00AA4168">
      <w:pPr>
        <w:spacing w:line="360" w:lineRule="auto"/>
        <w:ind w:left="480"/>
        <w:jc w:val="center"/>
        <w:rPr>
          <w:rFonts w:cs="Times New Roman"/>
        </w:rPr>
      </w:pPr>
      <w:r w:rsidRPr="00AA4168">
        <w:rPr>
          <w:rFonts w:cs="Times New Roman"/>
          <w:noProof/>
        </w:rPr>
        <w:drawing>
          <wp:inline distT="0" distB="0" distL="0" distR="0" wp14:anchorId="5269F537" wp14:editId="72B10FE3">
            <wp:extent cx="4299628" cy="2902226"/>
            <wp:effectExtent l="0" t="0" r="5715" b="0"/>
            <wp:docPr id="1979308574" name="圖片 1" descr="cm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 v1"/>
                    <pic:cNvPicPr>
                      <a:picLocks noChangeAspect="1" noChangeArrowheads="1"/>
                    </pic:cNvPicPr>
                  </pic:nvPicPr>
                  <pic:blipFill rotWithShape="1">
                    <a:blip r:embed="rId13">
                      <a:extLst>
                        <a:ext uri="{28A0092B-C50C-407E-A947-70E740481C1C}">
                          <a14:useLocalDpi xmlns:a14="http://schemas.microsoft.com/office/drawing/2010/main" val="0"/>
                        </a:ext>
                      </a:extLst>
                    </a:blip>
                    <a:srcRect t="10008"/>
                    <a:stretch/>
                  </pic:blipFill>
                  <pic:spPr bwMode="auto">
                    <a:xfrm>
                      <a:off x="0" y="0"/>
                      <a:ext cx="4335162" cy="2926211"/>
                    </a:xfrm>
                    <a:prstGeom prst="rect">
                      <a:avLst/>
                    </a:prstGeom>
                    <a:noFill/>
                    <a:ln>
                      <a:noFill/>
                    </a:ln>
                    <a:extLst>
                      <a:ext uri="{53640926-AAD7-44D8-BBD7-CCE9431645EC}">
                        <a14:shadowObscured xmlns:a14="http://schemas.microsoft.com/office/drawing/2010/main"/>
                      </a:ext>
                    </a:extLst>
                  </pic:spPr>
                </pic:pic>
              </a:graphicData>
            </a:graphic>
          </wp:inline>
        </w:drawing>
      </w:r>
    </w:p>
    <w:p w14:paraId="088C6683" w14:textId="5EAA12C0" w:rsidR="005A6FF0" w:rsidRPr="00AA4168" w:rsidRDefault="005A6FF0" w:rsidP="00AA4168">
      <w:pPr>
        <w:pStyle w:val="af2"/>
        <w:spacing w:line="360" w:lineRule="auto"/>
      </w:pPr>
      <w:bookmarkStart w:id="113" w:name="_Toc182330892"/>
      <w:bookmarkStart w:id="114" w:name="_Toc182965857"/>
      <w:bookmarkStart w:id="115" w:name="_Toc183381364"/>
      <w:bookmarkStart w:id="116" w:name="_Toc183382799"/>
      <w:bookmarkStart w:id="117" w:name="_Toc183382877"/>
      <w:bookmarkStart w:id="118" w:name="_Toc183382965"/>
      <w:bookmarkStart w:id="119" w:name="_Toc183425977"/>
      <w:r w:rsidRPr="00AA4168">
        <w:t>圖</w:t>
      </w:r>
      <w:r w:rsidR="0059742B" w:rsidRPr="00AA4168">
        <w:t>5</w:t>
      </w:r>
      <w:r w:rsidRPr="00AA4168">
        <w:t xml:space="preserve"> </w:t>
      </w:r>
      <w:r w:rsidR="00C978FD" w:rsidRPr="00AA4168">
        <w:t>BERT</w:t>
      </w:r>
      <w:r w:rsidRPr="00AA4168">
        <w:t>第一次測試矩陣</w:t>
      </w:r>
      <w:bookmarkEnd w:id="113"/>
      <w:bookmarkEnd w:id="114"/>
      <w:bookmarkEnd w:id="115"/>
      <w:bookmarkEnd w:id="116"/>
      <w:bookmarkEnd w:id="117"/>
      <w:bookmarkEnd w:id="118"/>
      <w:bookmarkEnd w:id="119"/>
    </w:p>
    <w:p w14:paraId="3386B8BD" w14:textId="5F2B1348" w:rsidR="00ED2E08" w:rsidRPr="00AA4168" w:rsidRDefault="00ED2E08" w:rsidP="00AA4168">
      <w:pPr>
        <w:spacing w:line="360" w:lineRule="auto"/>
        <w:jc w:val="center"/>
        <w:rPr>
          <w:rFonts w:cs="Times New Roman"/>
        </w:rPr>
      </w:pPr>
      <w:r w:rsidRPr="00AA4168">
        <w:rPr>
          <w:rFonts w:cs="Times New Roman"/>
          <w:noProof/>
        </w:rPr>
        <w:lastRenderedPageBreak/>
        <w:drawing>
          <wp:inline distT="0" distB="0" distL="0" distR="0" wp14:anchorId="4BC833AE" wp14:editId="7D2D68B5">
            <wp:extent cx="4354138" cy="1987826"/>
            <wp:effectExtent l="0" t="0" r="8890" b="0"/>
            <wp:docPr id="577058971" name="圖片 2" descr="p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 v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7731" cy="2012293"/>
                    </a:xfrm>
                    <a:prstGeom prst="rect">
                      <a:avLst/>
                    </a:prstGeom>
                    <a:noFill/>
                    <a:ln>
                      <a:noFill/>
                    </a:ln>
                  </pic:spPr>
                </pic:pic>
              </a:graphicData>
            </a:graphic>
          </wp:inline>
        </w:drawing>
      </w:r>
    </w:p>
    <w:p w14:paraId="475F2995" w14:textId="7C611274" w:rsidR="005A6FF0" w:rsidRPr="00AA4168" w:rsidRDefault="005A6FF0" w:rsidP="00AA4168">
      <w:pPr>
        <w:pStyle w:val="af2"/>
        <w:spacing w:line="360" w:lineRule="auto"/>
      </w:pPr>
      <w:bookmarkStart w:id="120" w:name="_Toc182330893"/>
      <w:bookmarkStart w:id="121" w:name="_Toc182965858"/>
      <w:bookmarkStart w:id="122" w:name="_Toc183381365"/>
      <w:bookmarkStart w:id="123" w:name="_Toc183382800"/>
      <w:bookmarkStart w:id="124" w:name="_Toc183382878"/>
      <w:bookmarkStart w:id="125" w:name="_Toc183382966"/>
      <w:bookmarkStart w:id="126" w:name="_Toc183425978"/>
      <w:r w:rsidRPr="00AA4168">
        <w:t>圖</w:t>
      </w:r>
      <w:r w:rsidR="0059742B" w:rsidRPr="00AA4168">
        <w:t>6</w:t>
      </w:r>
      <w:r w:rsidRPr="00AA4168">
        <w:t xml:space="preserve"> </w:t>
      </w:r>
      <w:r w:rsidR="00C978FD" w:rsidRPr="00AA4168">
        <w:t>BERT</w:t>
      </w:r>
      <w:r w:rsidRPr="00AA4168">
        <w:t>第一次測試分類報告</w:t>
      </w:r>
      <w:bookmarkEnd w:id="120"/>
      <w:bookmarkEnd w:id="121"/>
      <w:bookmarkEnd w:id="122"/>
      <w:bookmarkEnd w:id="123"/>
      <w:bookmarkEnd w:id="124"/>
      <w:bookmarkEnd w:id="125"/>
      <w:bookmarkEnd w:id="126"/>
    </w:p>
    <w:p w14:paraId="67D557D7" w14:textId="695B02E3" w:rsidR="00ED2E08" w:rsidRPr="00AA4168" w:rsidRDefault="00ED2E08" w:rsidP="00AA4168">
      <w:pPr>
        <w:pStyle w:val="a3"/>
        <w:numPr>
          <w:ilvl w:val="0"/>
          <w:numId w:val="19"/>
        </w:numPr>
        <w:spacing w:line="360" w:lineRule="auto"/>
        <w:ind w:leftChars="0"/>
        <w:rPr>
          <w:rFonts w:cs="Times New Roman"/>
        </w:rPr>
      </w:pPr>
      <w:r w:rsidRPr="00AA4168">
        <w:rPr>
          <w:rFonts w:cs="Times New Roman"/>
        </w:rPr>
        <w:t>第二次測試：</w:t>
      </w:r>
    </w:p>
    <w:p w14:paraId="5912A236" w14:textId="16AB1759" w:rsidR="00ED2E08" w:rsidRPr="00AA4168" w:rsidRDefault="00ED2E08" w:rsidP="00AA4168">
      <w:pPr>
        <w:spacing w:line="360" w:lineRule="auto"/>
        <w:ind w:left="480"/>
        <w:jc w:val="center"/>
        <w:rPr>
          <w:rFonts w:cs="Times New Roman"/>
        </w:rPr>
      </w:pPr>
      <w:r w:rsidRPr="00AA4168">
        <w:rPr>
          <w:rFonts w:cs="Times New Roman"/>
          <w:noProof/>
        </w:rPr>
        <w:drawing>
          <wp:inline distT="0" distB="0" distL="0" distR="0" wp14:anchorId="3F8B646F" wp14:editId="0CED0373">
            <wp:extent cx="3832099" cy="2694305"/>
            <wp:effectExtent l="0" t="0" r="0" b="0"/>
            <wp:docPr id="411589713" name="圖片 3" descr="p 2024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 20240820"/>
                    <pic:cNvPicPr>
                      <a:picLocks noChangeAspect="1" noChangeArrowheads="1"/>
                    </pic:cNvPicPr>
                  </pic:nvPicPr>
                  <pic:blipFill rotWithShape="1">
                    <a:blip r:embed="rId15">
                      <a:extLst>
                        <a:ext uri="{28A0092B-C50C-407E-A947-70E740481C1C}">
                          <a14:useLocalDpi xmlns:a14="http://schemas.microsoft.com/office/drawing/2010/main" val="0"/>
                        </a:ext>
                      </a:extLst>
                    </a:blip>
                    <a:srcRect l="-301" t="5912" r="-754" b="7020"/>
                    <a:stretch/>
                  </pic:blipFill>
                  <pic:spPr bwMode="auto">
                    <a:xfrm>
                      <a:off x="0" y="0"/>
                      <a:ext cx="3853601" cy="2709423"/>
                    </a:xfrm>
                    <a:prstGeom prst="rect">
                      <a:avLst/>
                    </a:prstGeom>
                    <a:noFill/>
                    <a:ln>
                      <a:noFill/>
                    </a:ln>
                    <a:extLst>
                      <a:ext uri="{53640926-AAD7-44D8-BBD7-CCE9431645EC}">
                        <a14:shadowObscured xmlns:a14="http://schemas.microsoft.com/office/drawing/2010/main"/>
                      </a:ext>
                    </a:extLst>
                  </pic:spPr>
                </pic:pic>
              </a:graphicData>
            </a:graphic>
          </wp:inline>
        </w:drawing>
      </w:r>
    </w:p>
    <w:p w14:paraId="3CAB6B8D" w14:textId="236CBD28" w:rsidR="005A6FF0" w:rsidRPr="00AA4168" w:rsidRDefault="005A6FF0" w:rsidP="00AA4168">
      <w:pPr>
        <w:pStyle w:val="af2"/>
        <w:spacing w:line="360" w:lineRule="auto"/>
      </w:pPr>
      <w:bookmarkStart w:id="127" w:name="_Toc182330894"/>
      <w:bookmarkStart w:id="128" w:name="_Toc182965859"/>
      <w:bookmarkStart w:id="129" w:name="_Toc183381366"/>
      <w:bookmarkStart w:id="130" w:name="_Toc183382801"/>
      <w:bookmarkStart w:id="131" w:name="_Toc183382879"/>
      <w:bookmarkStart w:id="132" w:name="_Toc183382967"/>
      <w:bookmarkStart w:id="133" w:name="_Toc183425979"/>
      <w:r w:rsidRPr="00AA4168">
        <w:t>圖</w:t>
      </w:r>
      <w:r w:rsidR="0059742B" w:rsidRPr="00AA4168">
        <w:t>7</w:t>
      </w:r>
      <w:r w:rsidRPr="00AA4168">
        <w:t xml:space="preserve"> </w:t>
      </w:r>
      <w:r w:rsidR="00C978FD" w:rsidRPr="00AA4168">
        <w:t>BERT</w:t>
      </w:r>
      <w:r w:rsidRPr="00AA4168">
        <w:t>第二次測試矩陣</w:t>
      </w:r>
      <w:bookmarkEnd w:id="127"/>
      <w:bookmarkEnd w:id="128"/>
      <w:bookmarkEnd w:id="129"/>
      <w:bookmarkEnd w:id="130"/>
      <w:bookmarkEnd w:id="131"/>
      <w:bookmarkEnd w:id="132"/>
      <w:bookmarkEnd w:id="133"/>
    </w:p>
    <w:p w14:paraId="3AE5D400" w14:textId="2D5DAAA5" w:rsidR="00ED2E08" w:rsidRPr="00AA4168" w:rsidRDefault="00ED2E08" w:rsidP="00AA4168">
      <w:pPr>
        <w:spacing w:line="360" w:lineRule="auto"/>
        <w:jc w:val="center"/>
        <w:rPr>
          <w:rFonts w:cs="Times New Roman"/>
        </w:rPr>
      </w:pPr>
      <w:r w:rsidRPr="00AA4168">
        <w:rPr>
          <w:rFonts w:cs="Times New Roman"/>
          <w:noProof/>
        </w:rPr>
        <w:drawing>
          <wp:inline distT="0" distB="0" distL="0" distR="0" wp14:anchorId="3D265C10" wp14:editId="5C17916C">
            <wp:extent cx="4039262" cy="2271585"/>
            <wp:effectExtent l="0" t="0" r="0" b="0"/>
            <wp:docPr id="79096072" name="圖片 4" descr="cm 2024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 202408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7370" cy="2293016"/>
                    </a:xfrm>
                    <a:prstGeom prst="rect">
                      <a:avLst/>
                    </a:prstGeom>
                    <a:noFill/>
                    <a:ln>
                      <a:noFill/>
                    </a:ln>
                  </pic:spPr>
                </pic:pic>
              </a:graphicData>
            </a:graphic>
          </wp:inline>
        </w:drawing>
      </w:r>
    </w:p>
    <w:p w14:paraId="19691199" w14:textId="6205EDF9" w:rsidR="00E67A95" w:rsidRPr="00AA4168" w:rsidRDefault="005A6FF0" w:rsidP="00AA4168">
      <w:pPr>
        <w:pStyle w:val="af2"/>
        <w:spacing w:line="360" w:lineRule="auto"/>
      </w:pPr>
      <w:bookmarkStart w:id="134" w:name="_Toc182330895"/>
      <w:bookmarkStart w:id="135" w:name="_Toc182965860"/>
      <w:bookmarkStart w:id="136" w:name="_Toc183381367"/>
      <w:bookmarkStart w:id="137" w:name="_Toc183382802"/>
      <w:bookmarkStart w:id="138" w:name="_Toc183382880"/>
      <w:bookmarkStart w:id="139" w:name="_Toc183382968"/>
      <w:bookmarkStart w:id="140" w:name="_Toc183425980"/>
      <w:r w:rsidRPr="00AA4168">
        <w:t>圖</w:t>
      </w:r>
      <w:r w:rsidR="0059742B" w:rsidRPr="00AA4168">
        <w:t>8</w:t>
      </w:r>
      <w:r w:rsidRPr="00AA4168">
        <w:t xml:space="preserve"> </w:t>
      </w:r>
      <w:r w:rsidR="00C978FD" w:rsidRPr="00AA4168">
        <w:t>BERT</w:t>
      </w:r>
      <w:r w:rsidRPr="00AA4168">
        <w:t>第二次測試分類報告</w:t>
      </w:r>
      <w:bookmarkEnd w:id="134"/>
      <w:bookmarkEnd w:id="135"/>
      <w:bookmarkEnd w:id="136"/>
      <w:bookmarkEnd w:id="137"/>
      <w:bookmarkEnd w:id="138"/>
      <w:bookmarkEnd w:id="139"/>
      <w:bookmarkEnd w:id="140"/>
    </w:p>
    <w:p w14:paraId="1E02CA6F" w14:textId="77777777" w:rsidR="00ED2E08" w:rsidRPr="00AA4168" w:rsidRDefault="00ED2E08" w:rsidP="00AA4168">
      <w:pPr>
        <w:pStyle w:val="a3"/>
        <w:numPr>
          <w:ilvl w:val="0"/>
          <w:numId w:val="19"/>
        </w:numPr>
        <w:spacing w:line="360" w:lineRule="auto"/>
        <w:ind w:leftChars="0"/>
        <w:rPr>
          <w:rFonts w:cs="Times New Roman"/>
        </w:rPr>
      </w:pPr>
      <w:r w:rsidRPr="00AA4168">
        <w:rPr>
          <w:rFonts w:cs="Times New Roman"/>
        </w:rPr>
        <w:lastRenderedPageBreak/>
        <w:t>第三次測試</w:t>
      </w:r>
      <w:r w:rsidRPr="00AA4168">
        <w:rPr>
          <w:rFonts w:cs="Times New Roman"/>
        </w:rPr>
        <w:t>:</w:t>
      </w:r>
    </w:p>
    <w:p w14:paraId="6C1CD445" w14:textId="50C9E716" w:rsidR="00ED2E08" w:rsidRPr="00AA4168" w:rsidRDefault="00ED2E08" w:rsidP="00AA4168">
      <w:pPr>
        <w:spacing w:line="360" w:lineRule="auto"/>
        <w:ind w:left="480"/>
        <w:jc w:val="center"/>
        <w:rPr>
          <w:rFonts w:cs="Times New Roman"/>
        </w:rPr>
      </w:pPr>
      <w:r w:rsidRPr="00AA4168">
        <w:rPr>
          <w:rFonts w:cs="Times New Roman"/>
          <w:noProof/>
        </w:rPr>
        <w:drawing>
          <wp:inline distT="0" distB="0" distL="0" distR="0" wp14:anchorId="298774B3" wp14:editId="1A86CCE9">
            <wp:extent cx="4834004" cy="3625795"/>
            <wp:effectExtent l="0" t="0" r="5080" b="0"/>
            <wp:docPr id="1112882021" name="圖片 5" descr="p 2024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 202408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4928" cy="3633988"/>
                    </a:xfrm>
                    <a:prstGeom prst="rect">
                      <a:avLst/>
                    </a:prstGeom>
                    <a:noFill/>
                    <a:ln>
                      <a:noFill/>
                    </a:ln>
                  </pic:spPr>
                </pic:pic>
              </a:graphicData>
            </a:graphic>
          </wp:inline>
        </w:drawing>
      </w:r>
    </w:p>
    <w:p w14:paraId="6CB3116E" w14:textId="207962E2" w:rsidR="005A6FF0" w:rsidRPr="00AA4168" w:rsidRDefault="00C978FD" w:rsidP="00AA4168">
      <w:pPr>
        <w:pStyle w:val="af2"/>
        <w:spacing w:line="360" w:lineRule="auto"/>
      </w:pPr>
      <w:bookmarkStart w:id="141" w:name="_Toc182330896"/>
      <w:bookmarkStart w:id="142" w:name="_Toc182965861"/>
      <w:bookmarkStart w:id="143" w:name="_Toc183381368"/>
      <w:bookmarkStart w:id="144" w:name="_Toc183382803"/>
      <w:bookmarkStart w:id="145" w:name="_Toc183382881"/>
      <w:bookmarkStart w:id="146" w:name="_Toc183382969"/>
      <w:bookmarkStart w:id="147" w:name="_Toc183425981"/>
      <w:r w:rsidRPr="00AA4168">
        <w:t>圖</w:t>
      </w:r>
      <w:r w:rsidR="0059742B" w:rsidRPr="00AA4168">
        <w:t>9</w:t>
      </w:r>
      <w:r w:rsidRPr="00AA4168">
        <w:t xml:space="preserve"> BERT</w:t>
      </w:r>
      <w:r w:rsidRPr="00AA4168">
        <w:t>第三次測試矩陣</w:t>
      </w:r>
      <w:bookmarkEnd w:id="141"/>
      <w:bookmarkEnd w:id="142"/>
      <w:bookmarkEnd w:id="143"/>
      <w:bookmarkEnd w:id="144"/>
      <w:bookmarkEnd w:id="145"/>
      <w:bookmarkEnd w:id="146"/>
      <w:bookmarkEnd w:id="147"/>
    </w:p>
    <w:p w14:paraId="29085401" w14:textId="5762AD79" w:rsidR="00ED2E08" w:rsidRPr="00AA4168" w:rsidRDefault="00ED2E08" w:rsidP="00AA4168">
      <w:pPr>
        <w:spacing w:line="360" w:lineRule="auto"/>
        <w:jc w:val="center"/>
        <w:rPr>
          <w:rFonts w:cs="Times New Roman"/>
        </w:rPr>
      </w:pPr>
      <w:r w:rsidRPr="00AA4168">
        <w:rPr>
          <w:rFonts w:cs="Times New Roman"/>
          <w:noProof/>
        </w:rPr>
        <w:drawing>
          <wp:inline distT="0" distB="0" distL="0" distR="0" wp14:anchorId="0082EFD7" wp14:editId="33FCAB23">
            <wp:extent cx="4568653" cy="2258170"/>
            <wp:effectExtent l="0" t="0" r="3810" b="8890"/>
            <wp:docPr id="462245268" name="圖片 6" descr="cm 2024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 202408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8653" cy="2258170"/>
                    </a:xfrm>
                    <a:prstGeom prst="rect">
                      <a:avLst/>
                    </a:prstGeom>
                    <a:noFill/>
                    <a:ln>
                      <a:noFill/>
                    </a:ln>
                  </pic:spPr>
                </pic:pic>
              </a:graphicData>
            </a:graphic>
          </wp:inline>
        </w:drawing>
      </w:r>
    </w:p>
    <w:p w14:paraId="7FA5E594" w14:textId="2EEDB272" w:rsidR="00530906" w:rsidRPr="00AA4168" w:rsidRDefault="00C978FD" w:rsidP="00AA4168">
      <w:pPr>
        <w:pStyle w:val="af2"/>
        <w:spacing w:line="360" w:lineRule="auto"/>
      </w:pPr>
      <w:bookmarkStart w:id="148" w:name="_Toc182330897"/>
      <w:bookmarkStart w:id="149" w:name="_Toc182965862"/>
      <w:bookmarkStart w:id="150" w:name="_Toc183381369"/>
      <w:bookmarkStart w:id="151" w:name="_Toc183382804"/>
      <w:bookmarkStart w:id="152" w:name="_Toc183382882"/>
      <w:bookmarkStart w:id="153" w:name="_Toc183382970"/>
      <w:bookmarkStart w:id="154" w:name="_Toc183425982"/>
      <w:r w:rsidRPr="00AA4168">
        <w:t>圖</w:t>
      </w:r>
      <w:r w:rsidR="0059742B" w:rsidRPr="00AA4168">
        <w:t>10</w:t>
      </w:r>
      <w:r w:rsidRPr="00AA4168">
        <w:t xml:space="preserve"> BERT</w:t>
      </w:r>
      <w:r w:rsidR="00E67A95" w:rsidRPr="00AA4168">
        <w:t>第三次測試分類報告</w:t>
      </w:r>
      <w:bookmarkEnd w:id="148"/>
      <w:bookmarkEnd w:id="149"/>
      <w:bookmarkEnd w:id="150"/>
      <w:bookmarkEnd w:id="151"/>
      <w:bookmarkEnd w:id="152"/>
      <w:bookmarkEnd w:id="153"/>
      <w:bookmarkEnd w:id="154"/>
    </w:p>
    <w:p w14:paraId="0E56B1BF" w14:textId="274C7B4B" w:rsidR="00C978FD" w:rsidRPr="00AA4168" w:rsidRDefault="00530906" w:rsidP="00AA4168">
      <w:pPr>
        <w:widowControl/>
        <w:spacing w:line="360" w:lineRule="auto"/>
        <w:rPr>
          <w:rFonts w:cs="Times New Roman"/>
        </w:rPr>
      </w:pPr>
      <w:r w:rsidRPr="00AA4168">
        <w:rPr>
          <w:rFonts w:cs="Times New Roman"/>
        </w:rPr>
        <w:br w:type="page"/>
      </w:r>
    </w:p>
    <w:p w14:paraId="0BFED5DA" w14:textId="77777777" w:rsidR="00AA4168" w:rsidRPr="00AA4168" w:rsidRDefault="00AA4168" w:rsidP="00AA4168">
      <w:pPr>
        <w:pStyle w:val="a3"/>
        <w:numPr>
          <w:ilvl w:val="0"/>
          <w:numId w:val="18"/>
        </w:numPr>
        <w:spacing w:line="360" w:lineRule="auto"/>
        <w:ind w:leftChars="0"/>
        <w:rPr>
          <w:ins w:id="155" w:author="子倪 葉" w:date="2024-11-25T11:21:00Z"/>
          <w:rFonts w:cs="Times New Roman"/>
          <w:b/>
          <w:bCs/>
        </w:rPr>
      </w:pPr>
      <w:ins w:id="156" w:author="子倪 葉" w:date="2024-11-25T11:21:00Z">
        <w:r w:rsidRPr="00AA4168">
          <w:rPr>
            <w:rFonts w:cs="Times New Roman"/>
            <w:b/>
            <w:bCs/>
          </w:rPr>
          <w:lastRenderedPageBreak/>
          <w:t>參數調整</w:t>
        </w:r>
      </w:ins>
    </w:p>
    <w:p w14:paraId="4A5EC657" w14:textId="77777777" w:rsidR="00AA4168" w:rsidRPr="00AA4168" w:rsidRDefault="00AA4168" w:rsidP="00AA4168">
      <w:pPr>
        <w:spacing w:line="360" w:lineRule="auto"/>
        <w:ind w:left="480" w:firstLine="480"/>
        <w:rPr>
          <w:ins w:id="157" w:author="子倪 葉" w:date="2024-11-25T11:21:00Z"/>
          <w:rFonts w:cs="Times New Roman"/>
        </w:rPr>
      </w:pPr>
      <w:ins w:id="158" w:author="子倪 葉" w:date="2024-11-25T11:21:00Z">
        <w:r w:rsidRPr="00AA4168">
          <w:rPr>
            <w:rFonts w:cs="Times New Roman"/>
            <w:lang w:val="en-CA"/>
          </w:rPr>
          <w:t>此模型訓練根據硬體規格，</w:t>
        </w:r>
        <w:r w:rsidRPr="00AA4168">
          <w:rPr>
            <w:rFonts w:cs="Times New Roman"/>
          </w:rPr>
          <w:t xml:space="preserve">epoch </w:t>
        </w:r>
        <w:r w:rsidRPr="00AA4168">
          <w:rPr>
            <w:rFonts w:cs="Times New Roman"/>
          </w:rPr>
          <w:t>設定為</w:t>
        </w:r>
        <w:r w:rsidRPr="00AA4168">
          <w:rPr>
            <w:rFonts w:cs="Times New Roman"/>
          </w:rPr>
          <w:t xml:space="preserve"> 3</w:t>
        </w:r>
        <w:r w:rsidRPr="00AA4168">
          <w:rPr>
            <w:rFonts w:cs="Times New Roman"/>
          </w:rPr>
          <w:t>，而</w:t>
        </w:r>
        <w:r w:rsidRPr="00AA4168">
          <w:rPr>
            <w:rFonts w:cs="Times New Roman"/>
          </w:rPr>
          <w:t xml:space="preserve"> batch size </w:t>
        </w:r>
        <w:r w:rsidRPr="00AA4168">
          <w:rPr>
            <w:rFonts w:cs="Times New Roman"/>
          </w:rPr>
          <w:t>設定為</w:t>
        </w:r>
        <w:r w:rsidRPr="00AA4168">
          <w:rPr>
            <w:rFonts w:cs="Times New Roman"/>
          </w:rPr>
          <w:t>64</w:t>
        </w:r>
        <w:r w:rsidRPr="00AA4168">
          <w:rPr>
            <w:rFonts w:cs="Times New Roman"/>
          </w:rPr>
          <w:t>，考慮到資料集數量有上百萬筆，故</w:t>
        </w:r>
        <w:r w:rsidRPr="00AA4168">
          <w:rPr>
            <w:rFonts w:cs="Times New Roman"/>
          </w:rPr>
          <w:t xml:space="preserve">epoch </w:t>
        </w:r>
        <w:r w:rsidRPr="00AA4168">
          <w:rPr>
            <w:rFonts w:cs="Times New Roman"/>
          </w:rPr>
          <w:t>選擇較低數值，而訓練時長約為</w:t>
        </w:r>
        <w:r w:rsidRPr="00AA4168">
          <w:rPr>
            <w:rFonts w:cs="Times New Roman"/>
          </w:rPr>
          <w:t xml:space="preserve">10 </w:t>
        </w:r>
        <w:r w:rsidRPr="00AA4168">
          <w:rPr>
            <w:rFonts w:cs="Times New Roman"/>
          </w:rPr>
          <w:t>小時。獲得以下結果。</w:t>
        </w:r>
      </w:ins>
    </w:p>
    <w:p w14:paraId="30EBCFA6" w14:textId="77777777" w:rsidR="00AA4168" w:rsidRPr="00AA4168" w:rsidRDefault="00AA4168" w:rsidP="00AA4168">
      <w:pPr>
        <w:spacing w:line="360" w:lineRule="auto"/>
        <w:jc w:val="center"/>
        <w:rPr>
          <w:ins w:id="159" w:author="子倪 葉" w:date="2024-11-25T11:21:00Z"/>
          <w:rFonts w:cs="Times New Roman"/>
        </w:rPr>
      </w:pPr>
      <w:ins w:id="160" w:author="子倪 葉" w:date="2024-11-25T11:21:00Z">
        <w:r w:rsidRPr="00AA4168">
          <w:rPr>
            <w:rFonts w:cs="Times New Roman"/>
            <w:noProof/>
          </w:rPr>
          <w:drawing>
            <wp:inline distT="0" distB="0" distL="0" distR="0" wp14:anchorId="6111B280" wp14:editId="7EF9D1CE">
              <wp:extent cx="4073653" cy="2788467"/>
              <wp:effectExtent l="0" t="0" r="3175" b="0"/>
              <wp:docPr id="255714653" name="圖片 3" descr="p 2024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 20240821"/>
                      <pic:cNvPicPr>
                        <a:picLocks noChangeAspect="1" noChangeArrowheads="1"/>
                      </pic:cNvPicPr>
                    </pic:nvPicPr>
                    <pic:blipFill rotWithShape="1">
                      <a:blip r:embed="rId17">
                        <a:extLst>
                          <a:ext uri="{28A0092B-C50C-407E-A947-70E740481C1C}">
                            <a14:useLocalDpi xmlns:a14="http://schemas.microsoft.com/office/drawing/2010/main" val="0"/>
                          </a:ext>
                        </a:extLst>
                      </a:blip>
                      <a:srcRect t="8739"/>
                      <a:stretch/>
                    </pic:blipFill>
                    <pic:spPr bwMode="auto">
                      <a:xfrm>
                        <a:off x="0" y="0"/>
                        <a:ext cx="4109313" cy="2812877"/>
                      </a:xfrm>
                      <a:prstGeom prst="rect">
                        <a:avLst/>
                      </a:prstGeom>
                      <a:noFill/>
                      <a:ln>
                        <a:noFill/>
                      </a:ln>
                      <a:extLst>
                        <a:ext uri="{53640926-AAD7-44D8-BBD7-CCE9431645EC}">
                          <a14:shadowObscured xmlns:a14="http://schemas.microsoft.com/office/drawing/2010/main"/>
                        </a:ext>
                      </a:extLst>
                    </pic:spPr>
                  </pic:pic>
                </a:graphicData>
              </a:graphic>
            </wp:inline>
          </w:drawing>
        </w:r>
      </w:ins>
    </w:p>
    <w:p w14:paraId="6189D730" w14:textId="77777777" w:rsidR="00AA4168" w:rsidRPr="00AA4168" w:rsidRDefault="00AA4168" w:rsidP="00AA4168">
      <w:pPr>
        <w:pStyle w:val="af2"/>
        <w:spacing w:line="360" w:lineRule="auto"/>
        <w:rPr>
          <w:ins w:id="161" w:author="子倪 葉" w:date="2024-11-25T11:21:00Z"/>
        </w:rPr>
      </w:pPr>
      <w:bookmarkStart w:id="162" w:name="_Toc183381370"/>
      <w:bookmarkStart w:id="163" w:name="_Toc183382805"/>
      <w:bookmarkStart w:id="164" w:name="_Toc183382883"/>
      <w:bookmarkStart w:id="165" w:name="_Toc183382971"/>
      <w:bookmarkStart w:id="166" w:name="_Toc183425983"/>
      <w:ins w:id="167" w:author="子倪 葉" w:date="2024-11-25T11:21:00Z">
        <w:r w:rsidRPr="00AA4168">
          <w:t>圖</w:t>
        </w:r>
        <w:r w:rsidRPr="00AA4168">
          <w:t xml:space="preserve">11 </w:t>
        </w:r>
        <w:r w:rsidRPr="00AA4168">
          <w:t>參數調整後矩陣</w:t>
        </w:r>
        <w:r w:rsidRPr="00AA4168">
          <w:t>(epoch=3)</w:t>
        </w:r>
        <w:bookmarkEnd w:id="162"/>
        <w:bookmarkEnd w:id="163"/>
        <w:bookmarkEnd w:id="164"/>
        <w:bookmarkEnd w:id="165"/>
        <w:bookmarkEnd w:id="166"/>
      </w:ins>
    </w:p>
    <w:p w14:paraId="00113C03" w14:textId="77777777" w:rsidR="00AA4168" w:rsidRPr="00AA4168" w:rsidRDefault="00AA4168" w:rsidP="00AA4168">
      <w:pPr>
        <w:spacing w:line="360" w:lineRule="auto"/>
        <w:jc w:val="center"/>
        <w:rPr>
          <w:ins w:id="168" w:author="子倪 葉" w:date="2024-11-25T11:21:00Z"/>
          <w:rFonts w:cs="Times New Roman"/>
        </w:rPr>
      </w:pPr>
      <w:ins w:id="169" w:author="子倪 葉" w:date="2024-11-25T11:21:00Z">
        <w:r w:rsidRPr="00AA4168">
          <w:rPr>
            <w:rFonts w:cs="Times New Roman"/>
            <w:noProof/>
          </w:rPr>
          <w:drawing>
            <wp:inline distT="0" distB="0" distL="0" distR="0" wp14:anchorId="50F2CEF6" wp14:editId="0DFA886A">
              <wp:extent cx="4415431" cy="2182435"/>
              <wp:effectExtent l="0" t="0" r="4445" b="8890"/>
              <wp:docPr id="1713705103" name="圖片 4" descr="cm 2024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 202408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4119" cy="2216386"/>
                      </a:xfrm>
                      <a:prstGeom prst="rect">
                        <a:avLst/>
                      </a:prstGeom>
                      <a:noFill/>
                      <a:ln>
                        <a:noFill/>
                      </a:ln>
                    </pic:spPr>
                  </pic:pic>
                </a:graphicData>
              </a:graphic>
            </wp:inline>
          </w:drawing>
        </w:r>
      </w:ins>
    </w:p>
    <w:p w14:paraId="3037DDF6" w14:textId="77777777" w:rsidR="00AA4168" w:rsidRPr="00AA4168" w:rsidRDefault="00AA4168" w:rsidP="00AA4168">
      <w:pPr>
        <w:pStyle w:val="af2"/>
        <w:spacing w:line="360" w:lineRule="auto"/>
        <w:rPr>
          <w:ins w:id="170" w:author="子倪 葉" w:date="2024-11-25T11:21:00Z"/>
        </w:rPr>
      </w:pPr>
      <w:bookmarkStart w:id="171" w:name="_Toc183381371"/>
      <w:bookmarkStart w:id="172" w:name="_Toc183382806"/>
      <w:bookmarkStart w:id="173" w:name="_Toc183382884"/>
      <w:bookmarkStart w:id="174" w:name="_Toc183382972"/>
      <w:bookmarkStart w:id="175" w:name="_Toc183425984"/>
      <w:ins w:id="176" w:author="子倪 葉" w:date="2024-11-25T11:21:00Z">
        <w:r w:rsidRPr="00AA4168">
          <w:t>圖</w:t>
        </w:r>
        <w:r w:rsidRPr="00AA4168">
          <w:t xml:space="preserve">12 </w:t>
        </w:r>
        <w:r w:rsidRPr="00AA4168">
          <w:t>參數調整後分類報告</w:t>
        </w:r>
        <w:r w:rsidRPr="00AA4168">
          <w:t>(epoch=3)</w:t>
        </w:r>
        <w:bookmarkEnd w:id="171"/>
        <w:bookmarkEnd w:id="172"/>
        <w:bookmarkEnd w:id="173"/>
        <w:bookmarkEnd w:id="174"/>
        <w:bookmarkEnd w:id="175"/>
      </w:ins>
    </w:p>
    <w:p w14:paraId="6A4AF9E9" w14:textId="77777777" w:rsidR="00AA4168" w:rsidRPr="00AA4168" w:rsidRDefault="00AA4168" w:rsidP="00AA4168">
      <w:pPr>
        <w:spacing w:line="360" w:lineRule="auto"/>
        <w:ind w:left="480" w:firstLine="480"/>
        <w:rPr>
          <w:ins w:id="177" w:author="子倪 葉" w:date="2024-11-25T11:21:00Z"/>
          <w:rFonts w:cs="Times New Roman"/>
        </w:rPr>
      </w:pPr>
      <w:ins w:id="178" w:author="子倪 葉" w:date="2024-11-25T11:21:00Z">
        <w:r w:rsidRPr="00AA4168">
          <w:rPr>
            <w:rFonts w:cs="Times New Roman"/>
          </w:rPr>
          <w:t>為增長模型準確率，我們得知在硬體設備允許之情況下</w:t>
        </w:r>
        <w:r w:rsidRPr="00AA4168">
          <w:rPr>
            <w:rFonts w:cs="Times New Roman"/>
          </w:rPr>
          <w:t xml:space="preserve">epoch </w:t>
        </w:r>
        <w:r w:rsidRPr="00AA4168">
          <w:rPr>
            <w:rFonts w:cs="Times New Roman"/>
          </w:rPr>
          <w:t>越高，準確率也會越高。因此將</w:t>
        </w:r>
        <w:r w:rsidRPr="00AA4168">
          <w:rPr>
            <w:rFonts w:cs="Times New Roman"/>
          </w:rPr>
          <w:t>epoch</w:t>
        </w:r>
        <w:r w:rsidRPr="00AA4168">
          <w:rPr>
            <w:rFonts w:cs="Times New Roman"/>
          </w:rPr>
          <w:t>調整至</w:t>
        </w:r>
        <w:r w:rsidRPr="00AA4168">
          <w:rPr>
            <w:rFonts w:cs="Times New Roman"/>
          </w:rPr>
          <w:t>4</w:t>
        </w:r>
        <w:r w:rsidRPr="00AA4168">
          <w:rPr>
            <w:rFonts w:cs="Times New Roman"/>
          </w:rPr>
          <w:t>，獲得以下結果。</w:t>
        </w:r>
      </w:ins>
    </w:p>
    <w:p w14:paraId="59625B6D" w14:textId="77777777" w:rsidR="00AA4168" w:rsidRPr="00AA4168" w:rsidRDefault="00AA4168" w:rsidP="00AA4168">
      <w:pPr>
        <w:spacing w:line="360" w:lineRule="auto"/>
        <w:jc w:val="center"/>
        <w:rPr>
          <w:ins w:id="179" w:author="子倪 葉" w:date="2024-11-25T11:21:00Z"/>
          <w:rFonts w:cs="Times New Roman"/>
        </w:rPr>
      </w:pPr>
      <w:ins w:id="180" w:author="子倪 葉" w:date="2024-11-25T11:21:00Z">
        <w:r w:rsidRPr="00AA4168">
          <w:rPr>
            <w:rFonts w:cs="Times New Roman"/>
            <w:noProof/>
          </w:rPr>
          <w:lastRenderedPageBreak/>
          <w:drawing>
            <wp:inline distT="0" distB="0" distL="0" distR="0" wp14:anchorId="5F500433" wp14:editId="1BBE137D">
              <wp:extent cx="3776870" cy="2141219"/>
              <wp:effectExtent l="0" t="0" r="0" b="0"/>
              <wp:docPr id="559777320" name="圖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1950" cy="2149769"/>
                      </a:xfrm>
                      <a:prstGeom prst="rect">
                        <a:avLst/>
                      </a:prstGeom>
                      <a:noFill/>
                      <a:ln>
                        <a:noFill/>
                      </a:ln>
                    </pic:spPr>
                  </pic:pic>
                </a:graphicData>
              </a:graphic>
            </wp:inline>
          </w:drawing>
        </w:r>
      </w:ins>
    </w:p>
    <w:p w14:paraId="2D5A4123" w14:textId="77777777" w:rsidR="00AA4168" w:rsidRPr="00AA4168" w:rsidRDefault="00AA4168" w:rsidP="00AA4168">
      <w:pPr>
        <w:pStyle w:val="af2"/>
        <w:spacing w:line="360" w:lineRule="auto"/>
        <w:rPr>
          <w:ins w:id="181" w:author="子倪 葉" w:date="2024-11-25T11:21:00Z"/>
        </w:rPr>
      </w:pPr>
      <w:bookmarkStart w:id="182" w:name="_Toc183381372"/>
      <w:bookmarkStart w:id="183" w:name="_Toc183382807"/>
      <w:bookmarkStart w:id="184" w:name="_Toc183382885"/>
      <w:bookmarkStart w:id="185" w:name="_Toc183382973"/>
      <w:bookmarkStart w:id="186" w:name="_Toc183425985"/>
      <w:ins w:id="187" w:author="子倪 葉" w:date="2024-11-25T11:21:00Z">
        <w:r w:rsidRPr="00AA4168">
          <w:t>圖</w:t>
        </w:r>
        <w:r w:rsidRPr="00AA4168">
          <w:t xml:space="preserve">13 </w:t>
        </w:r>
        <w:r w:rsidRPr="00AA4168">
          <w:t>參數調整後矩陣</w:t>
        </w:r>
        <w:r w:rsidRPr="00AA4168">
          <w:t>(epoch=4)</w:t>
        </w:r>
        <w:bookmarkEnd w:id="182"/>
        <w:bookmarkEnd w:id="183"/>
        <w:bookmarkEnd w:id="184"/>
        <w:bookmarkEnd w:id="185"/>
        <w:bookmarkEnd w:id="186"/>
      </w:ins>
    </w:p>
    <w:p w14:paraId="7A819BB3" w14:textId="77777777" w:rsidR="00AA4168" w:rsidRPr="00AA4168" w:rsidRDefault="00AA4168" w:rsidP="00AA4168">
      <w:pPr>
        <w:spacing w:line="360" w:lineRule="auto"/>
        <w:jc w:val="center"/>
        <w:rPr>
          <w:ins w:id="188" w:author="子倪 葉" w:date="2024-11-25T11:21:00Z"/>
          <w:rFonts w:cs="Times New Roman"/>
        </w:rPr>
      </w:pPr>
      <w:ins w:id="189" w:author="子倪 葉" w:date="2024-11-25T11:21:00Z">
        <w:r w:rsidRPr="00AA4168">
          <w:rPr>
            <w:rFonts w:cs="Times New Roman"/>
            <w:noProof/>
          </w:rPr>
          <w:drawing>
            <wp:inline distT="0" distB="0" distL="0" distR="0" wp14:anchorId="65FE58A8" wp14:editId="699C1259">
              <wp:extent cx="3387256" cy="2272821"/>
              <wp:effectExtent l="0" t="0" r="3810" b="0"/>
              <wp:docPr id="1996910475" name="圖片 2" descr="週期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週期4"/>
                      <pic:cNvPicPr>
                        <a:picLocks noChangeAspect="1" noChangeArrowheads="1"/>
                      </pic:cNvPicPr>
                    </pic:nvPicPr>
                    <pic:blipFill rotWithShape="1">
                      <a:blip r:embed="rId20">
                        <a:extLst>
                          <a:ext uri="{28A0092B-C50C-407E-A947-70E740481C1C}">
                            <a14:useLocalDpi xmlns:a14="http://schemas.microsoft.com/office/drawing/2010/main" val="0"/>
                          </a:ext>
                        </a:extLst>
                      </a:blip>
                      <a:srcRect t="10542"/>
                      <a:stretch/>
                    </pic:blipFill>
                    <pic:spPr bwMode="auto">
                      <a:xfrm>
                        <a:off x="0" y="0"/>
                        <a:ext cx="3423739" cy="22973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593F26E0" w14:textId="77777777" w:rsidR="00AA4168" w:rsidRPr="00AA4168" w:rsidRDefault="00AA4168" w:rsidP="00AA4168">
      <w:pPr>
        <w:pStyle w:val="af2"/>
        <w:spacing w:line="360" w:lineRule="auto"/>
        <w:rPr>
          <w:ins w:id="190" w:author="子倪 葉" w:date="2024-11-25T11:21:00Z"/>
        </w:rPr>
      </w:pPr>
      <w:bookmarkStart w:id="191" w:name="_Toc183381373"/>
      <w:bookmarkStart w:id="192" w:name="_Toc183382808"/>
      <w:bookmarkStart w:id="193" w:name="_Toc183382886"/>
      <w:bookmarkStart w:id="194" w:name="_Toc183382974"/>
      <w:bookmarkStart w:id="195" w:name="_Toc183425986"/>
      <w:ins w:id="196" w:author="子倪 葉" w:date="2024-11-25T11:21:00Z">
        <w:r w:rsidRPr="00AA4168">
          <w:t>圖</w:t>
        </w:r>
        <w:r w:rsidRPr="00AA4168">
          <w:t xml:space="preserve">14 </w:t>
        </w:r>
        <w:r w:rsidRPr="00AA4168">
          <w:t>參數調整後矩陣</w:t>
        </w:r>
        <w:r w:rsidRPr="00AA4168">
          <w:t>(epoch=4)</w:t>
        </w:r>
        <w:bookmarkEnd w:id="191"/>
        <w:bookmarkEnd w:id="192"/>
        <w:bookmarkEnd w:id="193"/>
        <w:bookmarkEnd w:id="194"/>
        <w:bookmarkEnd w:id="195"/>
      </w:ins>
    </w:p>
    <w:p w14:paraId="66C33B29" w14:textId="77777777" w:rsidR="00AA4168" w:rsidRPr="00AA4168" w:rsidRDefault="00AA4168" w:rsidP="00AA4168">
      <w:pPr>
        <w:spacing w:line="360" w:lineRule="auto"/>
        <w:ind w:left="480" w:firstLine="480"/>
        <w:rPr>
          <w:ins w:id="197" w:author="子倪 葉" w:date="2024-11-25T11:21:00Z"/>
          <w:rFonts w:cs="Times New Roman"/>
        </w:rPr>
      </w:pPr>
      <w:ins w:id="198" w:author="子倪 葉" w:date="2024-11-25T11:21:00Z">
        <w:r w:rsidRPr="00AA4168">
          <w:rPr>
            <w:rFonts w:cs="Times New Roman"/>
          </w:rPr>
          <w:t>比對兩種不同參數結果，</w:t>
        </w:r>
        <w:r w:rsidRPr="00AA4168">
          <w:rPr>
            <w:rFonts w:cs="Times New Roman"/>
          </w:rPr>
          <w:t>epoch</w:t>
        </w:r>
        <w:r w:rsidRPr="00AA4168">
          <w:rPr>
            <w:rFonts w:cs="Times New Roman"/>
          </w:rPr>
          <w:t>增長後準確率並沒有明顯增長，但訓練時長增長至</w:t>
        </w:r>
        <w:r w:rsidRPr="00AA4168">
          <w:rPr>
            <w:rFonts w:cs="Times New Roman"/>
          </w:rPr>
          <w:t>13</w:t>
        </w:r>
        <w:r w:rsidRPr="00AA4168">
          <w:rPr>
            <w:rFonts w:cs="Times New Roman"/>
          </w:rPr>
          <w:t>小時左右。</w:t>
        </w:r>
      </w:ins>
    </w:p>
    <w:p w14:paraId="6AC1814A" w14:textId="77777777" w:rsidR="00AA4168" w:rsidRPr="00AA4168" w:rsidRDefault="00AA4168" w:rsidP="00AA4168">
      <w:pPr>
        <w:spacing w:line="360" w:lineRule="auto"/>
        <w:ind w:left="480" w:firstLine="480"/>
        <w:rPr>
          <w:ins w:id="199" w:author="子倪 葉" w:date="2024-11-25T11:21:00Z"/>
          <w:rFonts w:cs="Times New Roman"/>
        </w:rPr>
      </w:pPr>
      <w:ins w:id="200" w:author="子倪 葉" w:date="2024-11-25T11:21:00Z">
        <w:r w:rsidRPr="00AA4168">
          <w:rPr>
            <w:rFonts w:cs="Times New Roman"/>
          </w:rPr>
          <w:t>因此推斷模型可能已進入性能瓶頸，或有其他要素需要改變。列出以下可能點作為未來改進方向。</w:t>
        </w:r>
      </w:ins>
    </w:p>
    <w:p w14:paraId="1C89D538" w14:textId="77777777" w:rsidR="00AA4168" w:rsidRPr="00AA4168" w:rsidRDefault="00AA4168" w:rsidP="00AA4168">
      <w:pPr>
        <w:pStyle w:val="a3"/>
        <w:numPr>
          <w:ilvl w:val="0"/>
          <w:numId w:val="35"/>
        </w:numPr>
        <w:spacing w:line="360" w:lineRule="auto"/>
        <w:ind w:leftChars="0"/>
        <w:rPr>
          <w:ins w:id="201" w:author="子倪 葉" w:date="2024-11-25T11:21:00Z"/>
          <w:rFonts w:cs="Times New Roman"/>
        </w:rPr>
      </w:pPr>
      <w:ins w:id="202" w:author="子倪 葉" w:date="2024-11-25T11:21:00Z">
        <w:r w:rsidRPr="00AA4168">
          <w:rPr>
            <w:rFonts w:cs="Times New Roman"/>
          </w:rPr>
          <w:t>硬體設備</w:t>
        </w:r>
        <w:r w:rsidRPr="00AA4168">
          <w:rPr>
            <w:rFonts w:cs="Times New Roman"/>
          </w:rPr>
          <w:t xml:space="preserve">: </w:t>
        </w:r>
        <w:r w:rsidRPr="00AA4168">
          <w:rPr>
            <w:rFonts w:cs="Times New Roman"/>
          </w:rPr>
          <w:t>現階段為自組桌上型電腦作為訓練以及儲存資料用途，性能趨於極限，改善設備後或許能有所提升。</w:t>
        </w:r>
      </w:ins>
    </w:p>
    <w:p w14:paraId="6EC576F2" w14:textId="77777777" w:rsidR="00AA4168" w:rsidRPr="00AA4168" w:rsidRDefault="00AA4168" w:rsidP="00AA4168">
      <w:pPr>
        <w:pStyle w:val="a3"/>
        <w:numPr>
          <w:ilvl w:val="0"/>
          <w:numId w:val="35"/>
        </w:numPr>
        <w:spacing w:line="360" w:lineRule="auto"/>
        <w:ind w:leftChars="0"/>
        <w:rPr>
          <w:ins w:id="203" w:author="子倪 葉" w:date="2024-11-25T11:21:00Z"/>
          <w:rFonts w:cs="Times New Roman"/>
        </w:rPr>
      </w:pPr>
      <w:ins w:id="204" w:author="子倪 葉" w:date="2024-11-25T11:21:00Z">
        <w:r w:rsidRPr="00AA4168">
          <w:rPr>
            <w:rFonts w:cs="Times New Roman"/>
          </w:rPr>
          <w:t>資料集</w:t>
        </w:r>
        <w:r w:rsidRPr="00AA4168">
          <w:rPr>
            <w:rFonts w:cs="Times New Roman"/>
          </w:rPr>
          <w:t xml:space="preserve">: </w:t>
        </w:r>
        <w:r w:rsidRPr="00AA4168">
          <w:rPr>
            <w:rFonts w:cs="Times New Roman"/>
          </w:rPr>
          <w:t>現資料集皆出自於同一出處，相似性高之原因導致週期調高也不會有明顯提升，應加入新資料集後再做測試</w:t>
        </w:r>
      </w:ins>
    </w:p>
    <w:p w14:paraId="28710532" w14:textId="77777777" w:rsidR="00AA4168" w:rsidRPr="00AA4168" w:rsidRDefault="00AA4168" w:rsidP="00AA4168">
      <w:pPr>
        <w:pStyle w:val="a3"/>
        <w:numPr>
          <w:ilvl w:val="0"/>
          <w:numId w:val="35"/>
        </w:numPr>
        <w:spacing w:line="360" w:lineRule="auto"/>
        <w:ind w:leftChars="0"/>
        <w:rPr>
          <w:ins w:id="205" w:author="子倪 葉" w:date="2024-11-25T11:21:00Z"/>
          <w:rFonts w:cs="Times New Roman"/>
        </w:rPr>
      </w:pPr>
      <w:ins w:id="206" w:author="子倪 葉" w:date="2024-11-25T11:21:00Z">
        <w:r w:rsidRPr="00AA4168">
          <w:rPr>
            <w:rFonts w:cs="Times New Roman"/>
          </w:rPr>
          <w:t>訓練策略優化</w:t>
        </w:r>
        <w:r w:rsidRPr="00AA4168">
          <w:rPr>
            <w:rFonts w:cs="Times New Roman"/>
          </w:rPr>
          <w:t xml:space="preserve">: </w:t>
        </w:r>
        <w:r w:rsidRPr="00AA4168">
          <w:rPr>
            <w:rFonts w:cs="Times New Roman"/>
          </w:rPr>
          <w:t>深入研究資料集內容，或使用外部工具診斷模型是否專注</w:t>
        </w:r>
        <w:r w:rsidRPr="00AA4168">
          <w:rPr>
            <w:rFonts w:cs="Times New Roman"/>
          </w:rPr>
          <w:lastRenderedPageBreak/>
          <w:t>於正確之特徵。</w:t>
        </w:r>
      </w:ins>
    </w:p>
    <w:p w14:paraId="12E11C91" w14:textId="77777777" w:rsidR="00AA4168" w:rsidRPr="00AA4168" w:rsidRDefault="00AA4168" w:rsidP="00AA4168">
      <w:pPr>
        <w:pStyle w:val="a3"/>
        <w:numPr>
          <w:ilvl w:val="0"/>
          <w:numId w:val="18"/>
        </w:numPr>
        <w:spacing w:line="360" w:lineRule="auto"/>
        <w:ind w:leftChars="0"/>
        <w:rPr>
          <w:ins w:id="207" w:author="子倪 葉" w:date="2024-11-25T11:21:00Z"/>
          <w:rFonts w:cs="Times New Roman"/>
          <w:b/>
          <w:bCs/>
        </w:rPr>
      </w:pPr>
      <w:ins w:id="208" w:author="子倪 葉" w:date="2024-11-25T11:21:00Z">
        <w:r w:rsidRPr="00AA4168">
          <w:rPr>
            <w:rFonts w:cs="Times New Roman"/>
            <w:b/>
            <w:bCs/>
          </w:rPr>
          <w:t>結論</w:t>
        </w:r>
      </w:ins>
    </w:p>
    <w:p w14:paraId="58F9EB6F" w14:textId="081444A5" w:rsidR="00ED2E08" w:rsidRPr="00AA4168" w:rsidRDefault="00ED2E08" w:rsidP="00AA4168">
      <w:pPr>
        <w:spacing w:line="360" w:lineRule="auto"/>
        <w:ind w:leftChars="200" w:left="480" w:firstLine="480"/>
        <w:rPr>
          <w:rFonts w:cs="Times New Roman"/>
        </w:rPr>
      </w:pPr>
      <w:r w:rsidRPr="00AA4168">
        <w:rPr>
          <w:rFonts w:cs="Times New Roman"/>
        </w:rPr>
        <w:t>原訂目標希望各指標至少能落於</w:t>
      </w:r>
      <w:r w:rsidRPr="00AA4168">
        <w:rPr>
          <w:rFonts w:cs="Times New Roman"/>
        </w:rPr>
        <w:t>90%</w:t>
      </w:r>
      <w:r w:rsidRPr="00AA4168">
        <w:rPr>
          <w:rFonts w:cs="Times New Roman"/>
        </w:rPr>
        <w:t>上下，而各指標落於</w:t>
      </w:r>
      <w:r w:rsidRPr="00AA4168">
        <w:rPr>
          <w:rFonts w:cs="Times New Roman"/>
        </w:rPr>
        <w:t>85%</w:t>
      </w:r>
      <w:r w:rsidRPr="00AA4168">
        <w:rPr>
          <w:rFonts w:cs="Times New Roman"/>
        </w:rPr>
        <w:t>至</w:t>
      </w:r>
      <w:r w:rsidRPr="00AA4168">
        <w:rPr>
          <w:rFonts w:cs="Times New Roman"/>
        </w:rPr>
        <w:t>93%</w:t>
      </w:r>
      <w:r w:rsidRPr="00AA4168">
        <w:rPr>
          <w:rFonts w:cs="Times New Roman"/>
        </w:rPr>
        <w:t>之間不等。配合長期記錄數據將樣本數放大，可以將使用者心情指標走向顯示出來，而特例導致模型判斷錯誤的事件也可因為樣本數放大將影響控制在最小。</w:t>
      </w:r>
    </w:p>
    <w:p w14:paraId="638AA617" w14:textId="3EC5D1DF" w:rsidR="00ED2E08" w:rsidRPr="00AA4168" w:rsidRDefault="00ED2E08" w:rsidP="00AA4168">
      <w:pPr>
        <w:spacing w:line="360" w:lineRule="auto"/>
        <w:ind w:leftChars="200" w:left="480"/>
        <w:rPr>
          <w:rFonts w:cs="Times New Roman"/>
        </w:rPr>
      </w:pPr>
      <w:r w:rsidRPr="00AA4168">
        <w:rPr>
          <w:rFonts w:cs="Times New Roman"/>
        </w:rPr>
        <w:tab/>
      </w:r>
      <w:r w:rsidRPr="00AA4168">
        <w:rPr>
          <w:rFonts w:cs="Times New Roman"/>
        </w:rPr>
        <w:t>而將來可以補入更多資料集，或是調整參數之週期，提高模型之準確率，也可透過翻譯資料集進行訓練使得模型擁有判讀更多種語言的能力。</w:t>
      </w:r>
    </w:p>
    <w:p w14:paraId="3F47C383" w14:textId="4F5EC017" w:rsidR="00E44BCF" w:rsidRPr="00AA4168" w:rsidRDefault="00BD32BA" w:rsidP="00AA4168">
      <w:pPr>
        <w:pStyle w:val="2"/>
        <w:spacing w:line="360" w:lineRule="auto"/>
        <w:rPr>
          <w:rFonts w:eastAsia="標楷體" w:cs="Times New Roman"/>
        </w:rPr>
      </w:pPr>
      <w:bookmarkStart w:id="209" w:name="_Toc182311287"/>
      <w:bookmarkStart w:id="210" w:name="_Toc183425948"/>
      <w:r w:rsidRPr="00AA4168">
        <w:rPr>
          <w:rFonts w:eastAsia="標楷體" w:cs="Times New Roman"/>
        </w:rPr>
        <w:t xml:space="preserve">4.2 </w:t>
      </w:r>
      <w:proofErr w:type="spellStart"/>
      <w:r w:rsidRPr="00AA4168">
        <w:rPr>
          <w:rFonts w:eastAsia="標楷體" w:cs="Times New Roman"/>
        </w:rPr>
        <w:t>TaiwanLLM</w:t>
      </w:r>
      <w:proofErr w:type="spellEnd"/>
      <w:r w:rsidRPr="00AA4168">
        <w:rPr>
          <w:rFonts w:eastAsia="標楷體" w:cs="Times New Roman"/>
        </w:rPr>
        <w:t>聊天機器人</w:t>
      </w:r>
      <w:bookmarkEnd w:id="209"/>
      <w:bookmarkEnd w:id="210"/>
    </w:p>
    <w:p w14:paraId="2319356C" w14:textId="5C673ED1" w:rsidR="00E44BCF" w:rsidRPr="00AA4168" w:rsidRDefault="00E44BCF" w:rsidP="00AA4168">
      <w:pPr>
        <w:spacing w:line="360" w:lineRule="auto"/>
        <w:ind w:firstLine="480"/>
        <w:rPr>
          <w:rFonts w:cs="Times New Roman"/>
        </w:rPr>
      </w:pPr>
      <w:r w:rsidRPr="00AA4168">
        <w:rPr>
          <w:rFonts w:cs="Times New Roman"/>
        </w:rPr>
        <w:t>建立在大型語言模型（</w:t>
      </w:r>
      <w:r w:rsidRPr="00AA4168">
        <w:rPr>
          <w:rFonts w:cs="Times New Roman"/>
        </w:rPr>
        <w:t>LLM</w:t>
      </w:r>
      <w:r w:rsidRPr="00AA4168">
        <w:rPr>
          <w:rFonts w:cs="Times New Roman"/>
        </w:rPr>
        <w:t>）技術下的生成式</w:t>
      </w:r>
      <w:r w:rsidRPr="00AA4168">
        <w:rPr>
          <w:rFonts w:cs="Times New Roman"/>
        </w:rPr>
        <w:t>AI</w:t>
      </w:r>
      <w:r w:rsidRPr="00AA4168">
        <w:rPr>
          <w:rFonts w:cs="Times New Roman"/>
        </w:rPr>
        <w:t>聊天機器人，利用訓練模型的方式，令其所生成之回覆更加人性化，為使用者專屬的小助手，透過與使用者的對話和分析日記內容，了解使用者的情緒，並提供具體的建議或是心靈上的支柱。</w:t>
      </w:r>
    </w:p>
    <w:p w14:paraId="43B724F8" w14:textId="36073FCA" w:rsidR="00E44BCF" w:rsidRPr="00AA4168" w:rsidRDefault="00E44BCF" w:rsidP="00AA4168">
      <w:pPr>
        <w:pStyle w:val="a3"/>
        <w:numPr>
          <w:ilvl w:val="0"/>
          <w:numId w:val="19"/>
        </w:numPr>
        <w:spacing w:line="360" w:lineRule="auto"/>
        <w:ind w:leftChars="0"/>
        <w:rPr>
          <w:rStyle w:val="md-plain"/>
          <w:rFonts w:cs="Times New Roman"/>
        </w:rPr>
      </w:pPr>
      <w:r w:rsidRPr="00AA4168">
        <w:rPr>
          <w:rFonts w:cs="Times New Roman"/>
          <w:b/>
          <w:color w:val="000000"/>
        </w:rPr>
        <w:t>功能一：</w:t>
      </w:r>
      <w:r w:rsidRPr="00AA4168">
        <w:rPr>
          <w:rStyle w:val="md-plain"/>
          <w:rFonts w:cs="Times New Roman"/>
          <w:b/>
          <w:bCs/>
          <w:color w:val="333333"/>
        </w:rPr>
        <w:t>日常對話、客製化</w:t>
      </w:r>
    </w:p>
    <w:p w14:paraId="3674116A" w14:textId="5F3C699D" w:rsidR="0059742B" w:rsidRPr="00AA4168" w:rsidRDefault="00E44BCF" w:rsidP="00AA4168">
      <w:pPr>
        <w:widowControl/>
        <w:spacing w:line="360" w:lineRule="auto"/>
        <w:ind w:left="480" w:right="-711" w:firstLine="513"/>
        <w:rPr>
          <w:rStyle w:val="md-plain"/>
          <w:rFonts w:cs="Times New Roman"/>
          <w:color w:val="333333"/>
        </w:rPr>
      </w:pPr>
      <w:r w:rsidRPr="00AA4168">
        <w:rPr>
          <w:rStyle w:val="md-plain"/>
          <w:rFonts w:cs="Times New Roman"/>
          <w:color w:val="333333"/>
        </w:rPr>
        <w:t>作為一位日常對話的對象，同時存取使用者的回覆內容，使小助手在每次對話時都能記住之前的對話紀錄，藉此為每位使用者客製化打造自己專屬的小助手。</w:t>
      </w:r>
    </w:p>
    <w:p w14:paraId="07C911FA" w14:textId="40FC9F32" w:rsidR="0059742B" w:rsidRPr="00AA4168" w:rsidRDefault="0059742B" w:rsidP="00AA4168">
      <w:pPr>
        <w:widowControl/>
        <w:spacing w:line="360" w:lineRule="auto"/>
        <w:ind w:left="-993" w:right="-711"/>
        <w:jc w:val="center"/>
        <w:rPr>
          <w:rStyle w:val="md-plain"/>
          <w:rFonts w:cs="Times New Roman"/>
          <w:color w:val="333333"/>
        </w:rPr>
      </w:pPr>
      <w:r w:rsidRPr="00AA4168">
        <w:rPr>
          <w:rStyle w:val="md-plain"/>
          <w:rFonts w:cs="Times New Roman"/>
          <w:b/>
          <w:bCs/>
          <w:noProof/>
          <w:color w:val="333333"/>
        </w:rPr>
        <w:drawing>
          <wp:inline distT="0" distB="0" distL="0" distR="0" wp14:anchorId="1AC975D9" wp14:editId="01EA03FD">
            <wp:extent cx="1550897" cy="334072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4821" cy="3349181"/>
                    </a:xfrm>
                    <a:prstGeom prst="rect">
                      <a:avLst/>
                    </a:prstGeom>
                    <a:noFill/>
                    <a:ln>
                      <a:noFill/>
                    </a:ln>
                  </pic:spPr>
                </pic:pic>
              </a:graphicData>
            </a:graphic>
          </wp:inline>
        </w:drawing>
      </w:r>
      <w:r w:rsidRPr="00AA4168">
        <w:rPr>
          <w:rStyle w:val="md-plain"/>
          <w:rFonts w:cs="Times New Roman"/>
          <w:color w:val="333333"/>
        </w:rPr>
        <w:t xml:space="preserve">  </w:t>
      </w:r>
      <w:r w:rsidRPr="00AA4168">
        <w:rPr>
          <w:rStyle w:val="md-plain"/>
          <w:rFonts w:cs="Times New Roman"/>
          <w:noProof/>
          <w:color w:val="333333"/>
        </w:rPr>
        <w:drawing>
          <wp:inline distT="0" distB="0" distL="0" distR="0" wp14:anchorId="43A82C3A" wp14:editId="741A095E">
            <wp:extent cx="1566249" cy="3311873"/>
            <wp:effectExtent l="0" t="0" r="0" b="317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7531" cy="3314584"/>
                    </a:xfrm>
                    <a:prstGeom prst="rect">
                      <a:avLst/>
                    </a:prstGeom>
                    <a:noFill/>
                    <a:ln>
                      <a:noFill/>
                    </a:ln>
                  </pic:spPr>
                </pic:pic>
              </a:graphicData>
            </a:graphic>
          </wp:inline>
        </w:drawing>
      </w:r>
    </w:p>
    <w:p w14:paraId="1E1BA461" w14:textId="505A79A9" w:rsidR="00E44BCF" w:rsidRPr="00AA4168" w:rsidRDefault="0059742B" w:rsidP="00AA4168">
      <w:pPr>
        <w:pStyle w:val="af2"/>
        <w:spacing w:line="360" w:lineRule="auto"/>
        <w:rPr>
          <w:rStyle w:val="md-plain"/>
        </w:rPr>
      </w:pPr>
      <w:bookmarkStart w:id="211" w:name="_Toc182330898"/>
      <w:bookmarkStart w:id="212" w:name="_Toc182965863"/>
      <w:bookmarkStart w:id="213" w:name="_Toc183381374"/>
      <w:bookmarkStart w:id="214" w:name="_Toc183382809"/>
      <w:bookmarkStart w:id="215" w:name="_Toc183382887"/>
      <w:bookmarkStart w:id="216" w:name="_Toc183382975"/>
      <w:bookmarkStart w:id="217" w:name="_Toc183425987"/>
      <w:r w:rsidRPr="00AA4168">
        <w:lastRenderedPageBreak/>
        <w:t>圖</w:t>
      </w:r>
      <w:r w:rsidRPr="00AA4168">
        <w:t>1</w:t>
      </w:r>
      <w:r w:rsidR="00F658F8" w:rsidRPr="00AA4168">
        <w:t>5</w:t>
      </w:r>
      <w:r w:rsidRPr="00AA4168">
        <w:t xml:space="preserve"> </w:t>
      </w:r>
      <w:r w:rsidR="0021506B" w:rsidRPr="00AA4168">
        <w:t>情緒小助手</w:t>
      </w:r>
      <w:r w:rsidRPr="00AA4168">
        <w:t>日常對話使用畫面</w:t>
      </w:r>
      <w:bookmarkEnd w:id="211"/>
      <w:bookmarkEnd w:id="212"/>
      <w:bookmarkEnd w:id="213"/>
      <w:bookmarkEnd w:id="214"/>
      <w:bookmarkEnd w:id="215"/>
      <w:bookmarkEnd w:id="216"/>
      <w:bookmarkEnd w:id="217"/>
    </w:p>
    <w:p w14:paraId="37611850" w14:textId="77777777" w:rsidR="00E44BCF" w:rsidRPr="00AA4168" w:rsidRDefault="00E44BCF" w:rsidP="00AA4168">
      <w:pPr>
        <w:pStyle w:val="a3"/>
        <w:widowControl/>
        <w:numPr>
          <w:ilvl w:val="0"/>
          <w:numId w:val="19"/>
        </w:numPr>
        <w:spacing w:line="360" w:lineRule="auto"/>
        <w:ind w:leftChars="0"/>
        <w:rPr>
          <w:rStyle w:val="md-plain"/>
          <w:rFonts w:cs="Times New Roman"/>
          <w:color w:val="333333"/>
        </w:rPr>
      </w:pPr>
      <w:r w:rsidRPr="00AA4168">
        <w:rPr>
          <w:rFonts w:cs="Times New Roman"/>
          <w:b/>
          <w:color w:val="000000"/>
        </w:rPr>
        <w:t>功能二：</w:t>
      </w:r>
      <w:r w:rsidRPr="00AA4168">
        <w:rPr>
          <w:rStyle w:val="md-plain"/>
          <w:rFonts w:cs="Times New Roman"/>
          <w:b/>
          <w:bCs/>
          <w:color w:val="333333"/>
        </w:rPr>
        <w:t>分析日記內容、給予回饋</w:t>
      </w:r>
    </w:p>
    <w:p w14:paraId="08423A41" w14:textId="37875A23" w:rsidR="00E44BCF" w:rsidRPr="00AA4168" w:rsidRDefault="00E44BCF" w:rsidP="00AA4168">
      <w:pPr>
        <w:widowControl/>
        <w:spacing w:line="360" w:lineRule="auto"/>
        <w:ind w:left="960" w:firstLine="480"/>
        <w:rPr>
          <w:rStyle w:val="md-plain"/>
          <w:rFonts w:cs="Times New Roman"/>
          <w:color w:val="333333"/>
        </w:rPr>
      </w:pPr>
      <w:r w:rsidRPr="00AA4168">
        <w:rPr>
          <w:rStyle w:val="md-plain"/>
          <w:rFonts w:cs="Times New Roman"/>
          <w:color w:val="333333"/>
        </w:rPr>
        <w:t>在使用者紀錄日記後，小助手分析日記內容，並給予各種回饋建議。</w:t>
      </w:r>
    </w:p>
    <w:p w14:paraId="5E99D21F" w14:textId="20C75ED6" w:rsidR="00E44BCF" w:rsidRPr="00AA4168" w:rsidRDefault="00E44BCF" w:rsidP="00AA4168">
      <w:pPr>
        <w:widowControl/>
        <w:spacing w:line="360" w:lineRule="auto"/>
        <w:ind w:left="480"/>
        <w:jc w:val="center"/>
        <w:rPr>
          <w:rStyle w:val="md-plain"/>
          <w:rFonts w:cs="Times New Roman"/>
          <w:color w:val="333333"/>
        </w:rPr>
      </w:pPr>
      <w:r w:rsidRPr="00AA4168">
        <w:rPr>
          <w:rStyle w:val="md-plain"/>
          <w:rFonts w:cs="Times New Roman"/>
          <w:b/>
          <w:bCs/>
          <w:noProof/>
          <w:color w:val="333333"/>
        </w:rPr>
        <w:drawing>
          <wp:inline distT="0" distB="0" distL="0" distR="0" wp14:anchorId="11CC3808" wp14:editId="63475396">
            <wp:extent cx="1606164" cy="347214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1772" cy="3505890"/>
                    </a:xfrm>
                    <a:prstGeom prst="rect">
                      <a:avLst/>
                    </a:prstGeom>
                    <a:noFill/>
                    <a:ln>
                      <a:noFill/>
                    </a:ln>
                  </pic:spPr>
                </pic:pic>
              </a:graphicData>
            </a:graphic>
          </wp:inline>
        </w:drawing>
      </w:r>
      <w:r w:rsidR="009620B0" w:rsidRPr="00AA4168">
        <w:rPr>
          <w:rStyle w:val="md-plain"/>
          <w:rFonts w:cs="Times New Roman"/>
          <w:color w:val="333333"/>
        </w:rPr>
        <w:t xml:space="preserve"> </w:t>
      </w:r>
      <w:r w:rsidRPr="00AA4168">
        <w:rPr>
          <w:rStyle w:val="md-plain"/>
          <w:rFonts w:cs="Times New Roman"/>
          <w:noProof/>
          <w:color w:val="333333"/>
        </w:rPr>
        <w:drawing>
          <wp:inline distT="0" distB="0" distL="0" distR="0" wp14:anchorId="073B18EC" wp14:editId="3334F156">
            <wp:extent cx="1574358" cy="3473104"/>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89435" cy="3506364"/>
                    </a:xfrm>
                    <a:prstGeom prst="rect">
                      <a:avLst/>
                    </a:prstGeom>
                    <a:noFill/>
                    <a:ln>
                      <a:noFill/>
                    </a:ln>
                  </pic:spPr>
                </pic:pic>
              </a:graphicData>
            </a:graphic>
          </wp:inline>
        </w:drawing>
      </w:r>
      <w:r w:rsidR="009620B0" w:rsidRPr="00AA4168">
        <w:rPr>
          <w:rStyle w:val="md-plain"/>
          <w:rFonts w:cs="Times New Roman"/>
          <w:color w:val="333333"/>
        </w:rPr>
        <w:t xml:space="preserve"> </w:t>
      </w:r>
      <w:r w:rsidRPr="00AA4168">
        <w:rPr>
          <w:rStyle w:val="md-plain"/>
          <w:rFonts w:cs="Times New Roman"/>
          <w:noProof/>
          <w:color w:val="333333"/>
        </w:rPr>
        <w:drawing>
          <wp:inline distT="0" distB="0" distL="0" distR="0" wp14:anchorId="548DCA05" wp14:editId="3A8A991B">
            <wp:extent cx="1566407" cy="345556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0121" cy="3485820"/>
                    </a:xfrm>
                    <a:prstGeom prst="rect">
                      <a:avLst/>
                    </a:prstGeom>
                    <a:noFill/>
                    <a:ln>
                      <a:noFill/>
                    </a:ln>
                  </pic:spPr>
                </pic:pic>
              </a:graphicData>
            </a:graphic>
          </wp:inline>
        </w:drawing>
      </w:r>
    </w:p>
    <w:p w14:paraId="70439F73" w14:textId="4D78B887" w:rsidR="009620B0" w:rsidRPr="00AA4168" w:rsidRDefault="009620B0" w:rsidP="00AA4168">
      <w:pPr>
        <w:pStyle w:val="af2"/>
        <w:spacing w:line="360" w:lineRule="auto"/>
        <w:rPr>
          <w:rStyle w:val="md-plain"/>
        </w:rPr>
      </w:pPr>
      <w:bookmarkStart w:id="218" w:name="_Toc182330899"/>
      <w:bookmarkStart w:id="219" w:name="_Toc182965864"/>
      <w:bookmarkStart w:id="220" w:name="_Toc183381375"/>
      <w:bookmarkStart w:id="221" w:name="_Toc183382810"/>
      <w:bookmarkStart w:id="222" w:name="_Toc183382888"/>
      <w:bookmarkStart w:id="223" w:name="_Toc183382976"/>
      <w:bookmarkStart w:id="224" w:name="_Toc183425988"/>
      <w:r w:rsidRPr="00AA4168">
        <w:rPr>
          <w:rStyle w:val="md-plain"/>
        </w:rPr>
        <w:t>圖</w:t>
      </w:r>
      <w:r w:rsidR="0059742B" w:rsidRPr="00AA4168">
        <w:rPr>
          <w:rStyle w:val="md-plain"/>
        </w:rPr>
        <w:t>1</w:t>
      </w:r>
      <w:r w:rsidR="00F658F8" w:rsidRPr="00AA4168">
        <w:rPr>
          <w:rStyle w:val="md-plain"/>
        </w:rPr>
        <w:t>6</w:t>
      </w:r>
      <w:r w:rsidRPr="00AA4168">
        <w:rPr>
          <w:rStyle w:val="md-plain"/>
        </w:rPr>
        <w:t xml:space="preserve"> </w:t>
      </w:r>
      <w:r w:rsidR="0021506B" w:rsidRPr="00AA4168">
        <w:rPr>
          <w:rStyle w:val="md-plain"/>
        </w:rPr>
        <w:t>情緒小助手</w:t>
      </w:r>
      <w:r w:rsidR="00397EB5" w:rsidRPr="00AA4168">
        <w:rPr>
          <w:rStyle w:val="md-plain"/>
        </w:rPr>
        <w:t>分析日記內容</w:t>
      </w:r>
      <w:r w:rsidRPr="00AA4168">
        <w:rPr>
          <w:rStyle w:val="md-plain"/>
        </w:rPr>
        <w:t>使用畫面</w:t>
      </w:r>
      <w:bookmarkEnd w:id="218"/>
      <w:bookmarkEnd w:id="219"/>
      <w:bookmarkEnd w:id="220"/>
      <w:bookmarkEnd w:id="221"/>
      <w:bookmarkEnd w:id="222"/>
      <w:bookmarkEnd w:id="223"/>
      <w:bookmarkEnd w:id="224"/>
    </w:p>
    <w:p w14:paraId="7DF4DE76" w14:textId="47765640" w:rsidR="00E44BCF" w:rsidRPr="00AA4168" w:rsidRDefault="0056165E" w:rsidP="00AA4168">
      <w:pPr>
        <w:pStyle w:val="a3"/>
        <w:numPr>
          <w:ilvl w:val="0"/>
          <w:numId w:val="19"/>
        </w:numPr>
        <w:spacing w:line="360" w:lineRule="auto"/>
        <w:ind w:leftChars="0"/>
        <w:rPr>
          <w:rFonts w:cs="Times New Roman"/>
        </w:rPr>
      </w:pPr>
      <w:r w:rsidRPr="00AA4168">
        <w:rPr>
          <w:rFonts w:cs="Times New Roman"/>
          <w:b/>
          <w:color w:val="000000"/>
        </w:rPr>
        <w:t>條件回覆訓練</w:t>
      </w:r>
    </w:p>
    <w:p w14:paraId="6F465B3D" w14:textId="3FDA9A01" w:rsidR="0056165E" w:rsidRPr="00AA4168" w:rsidRDefault="0056165E" w:rsidP="00AA4168">
      <w:pPr>
        <w:pStyle w:val="a3"/>
        <w:spacing w:line="360" w:lineRule="auto"/>
        <w:ind w:leftChars="0" w:left="960" w:firstLine="480"/>
        <w:rPr>
          <w:rFonts w:cs="Times New Roman"/>
          <w:color w:val="000000"/>
        </w:rPr>
      </w:pPr>
      <w:r w:rsidRPr="00AA4168">
        <w:rPr>
          <w:rFonts w:cs="Times New Roman"/>
          <w:color w:val="000000"/>
        </w:rPr>
        <w:t>藉由提供各種情境下之範例對話作為訓練集，對模型進行訓練，再透過不同情境下的日記內容作為測試集，使模型生成回答，最後根據生成之回答，目前以下列四種判斷依據對模型做實際功效評估，如下圖：</w:t>
      </w:r>
    </w:p>
    <w:p w14:paraId="51227E5E" w14:textId="77777777" w:rsidR="0056165E" w:rsidRPr="00AA4168" w:rsidRDefault="0056165E" w:rsidP="00AA4168">
      <w:pPr>
        <w:widowControl/>
        <w:spacing w:line="360" w:lineRule="auto"/>
        <w:jc w:val="center"/>
        <w:rPr>
          <w:rFonts w:cs="Times New Roman"/>
          <w:b/>
          <w:color w:val="000000"/>
        </w:rPr>
      </w:pPr>
      <w:r w:rsidRPr="00AA4168">
        <w:rPr>
          <w:rFonts w:cs="Times New Roman"/>
          <w:b/>
          <w:noProof/>
          <w:color w:val="000000"/>
        </w:rPr>
        <w:drawing>
          <wp:inline distT="0" distB="0" distL="0" distR="0" wp14:anchorId="23145F9D" wp14:editId="06F96741">
            <wp:extent cx="4884970" cy="1502797"/>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6283" cy="1530888"/>
                    </a:xfrm>
                    <a:prstGeom prst="rect">
                      <a:avLst/>
                    </a:prstGeom>
                    <a:noFill/>
                    <a:ln>
                      <a:noFill/>
                    </a:ln>
                  </pic:spPr>
                </pic:pic>
              </a:graphicData>
            </a:graphic>
          </wp:inline>
        </w:drawing>
      </w:r>
    </w:p>
    <w:p w14:paraId="3356C6C6" w14:textId="415E7FD6" w:rsidR="0056165E" w:rsidRPr="00AA4168" w:rsidRDefault="0056165E" w:rsidP="00AA4168">
      <w:pPr>
        <w:widowControl/>
        <w:spacing w:line="360" w:lineRule="auto"/>
        <w:jc w:val="center"/>
        <w:rPr>
          <w:rFonts w:cs="Times New Roman"/>
          <w:b/>
          <w:color w:val="000000"/>
        </w:rPr>
      </w:pPr>
      <w:r w:rsidRPr="00AA4168">
        <w:rPr>
          <w:rFonts w:cs="Times New Roman"/>
          <w:b/>
          <w:noProof/>
          <w:color w:val="000000"/>
        </w:rPr>
        <w:lastRenderedPageBreak/>
        <w:drawing>
          <wp:inline distT="0" distB="0" distL="0" distR="0" wp14:anchorId="53599EF6" wp14:editId="268F16E8">
            <wp:extent cx="4901042"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798" cy="1880576"/>
                    </a:xfrm>
                    <a:prstGeom prst="rect">
                      <a:avLst/>
                    </a:prstGeom>
                    <a:noFill/>
                    <a:ln>
                      <a:noFill/>
                    </a:ln>
                  </pic:spPr>
                </pic:pic>
              </a:graphicData>
            </a:graphic>
          </wp:inline>
        </w:drawing>
      </w:r>
    </w:p>
    <w:p w14:paraId="345CFE1E" w14:textId="1A4FD156" w:rsidR="003C1758" w:rsidRPr="00AA4168" w:rsidRDefault="00451185" w:rsidP="00AA4168">
      <w:pPr>
        <w:pStyle w:val="af2"/>
        <w:spacing w:line="360" w:lineRule="auto"/>
      </w:pPr>
      <w:bookmarkStart w:id="225" w:name="_Toc182330900"/>
      <w:bookmarkStart w:id="226" w:name="_Toc182965865"/>
      <w:bookmarkStart w:id="227" w:name="_Toc183381376"/>
      <w:bookmarkStart w:id="228" w:name="_Toc183382811"/>
      <w:bookmarkStart w:id="229" w:name="_Toc183382889"/>
      <w:bookmarkStart w:id="230" w:name="_Toc183382977"/>
      <w:bookmarkStart w:id="231" w:name="_Toc183425989"/>
      <w:r w:rsidRPr="00AA4168">
        <w:t>圖</w:t>
      </w:r>
      <w:r w:rsidRPr="00AA4168">
        <w:t>1</w:t>
      </w:r>
      <w:r w:rsidR="00F658F8" w:rsidRPr="00AA4168">
        <w:t>7</w:t>
      </w:r>
      <w:r w:rsidRPr="00AA4168">
        <w:t xml:space="preserve"> </w:t>
      </w:r>
      <w:r w:rsidR="0021506B" w:rsidRPr="00AA4168">
        <w:t>情緒小助手</w:t>
      </w:r>
      <w:r w:rsidRPr="00AA4168">
        <w:rPr>
          <w:color w:val="000000"/>
        </w:rPr>
        <w:t>範例對話</w:t>
      </w:r>
      <w:bookmarkEnd w:id="225"/>
      <w:bookmarkEnd w:id="226"/>
      <w:bookmarkEnd w:id="227"/>
      <w:bookmarkEnd w:id="228"/>
      <w:bookmarkEnd w:id="229"/>
      <w:bookmarkEnd w:id="230"/>
      <w:bookmarkEnd w:id="231"/>
    </w:p>
    <w:p w14:paraId="4052F7AC" w14:textId="614514B5" w:rsidR="0056165E" w:rsidRPr="00AA4168" w:rsidRDefault="007E5D0E" w:rsidP="00AA4168">
      <w:pPr>
        <w:pStyle w:val="a3"/>
        <w:numPr>
          <w:ilvl w:val="0"/>
          <w:numId w:val="19"/>
        </w:numPr>
        <w:spacing w:line="360" w:lineRule="auto"/>
        <w:ind w:leftChars="0"/>
        <w:rPr>
          <w:rFonts w:cs="Times New Roman"/>
          <w:color w:val="000000"/>
        </w:rPr>
      </w:pPr>
      <w:r w:rsidRPr="00AA4168">
        <w:rPr>
          <w:rFonts w:cs="Times New Roman"/>
          <w:b/>
          <w:color w:val="000000"/>
        </w:rPr>
        <w:t>功效評估：</w:t>
      </w:r>
    </w:p>
    <w:p w14:paraId="1B1F84C5" w14:textId="7E377D34" w:rsidR="007E5D0E" w:rsidRPr="00AA4168" w:rsidRDefault="007E5D0E" w:rsidP="00AA4168">
      <w:pPr>
        <w:spacing w:line="360" w:lineRule="auto"/>
        <w:ind w:left="960" w:firstLine="480"/>
        <w:rPr>
          <w:rFonts w:cs="Times New Roman"/>
          <w:color w:val="000000"/>
        </w:rPr>
      </w:pPr>
      <w:r w:rsidRPr="00AA4168">
        <w:rPr>
          <w:rFonts w:cs="Times New Roman"/>
          <w:color w:val="000000"/>
        </w:rPr>
        <w:t>依據回答順暢程度、內容解讀程度、引導對話程度及額外項目分為以下功效評估基準：</w:t>
      </w:r>
    </w:p>
    <w:tbl>
      <w:tblPr>
        <w:tblStyle w:val="a9"/>
        <w:tblW w:w="0" w:type="auto"/>
        <w:jc w:val="center"/>
        <w:tblLook w:val="04A0" w:firstRow="1" w:lastRow="0" w:firstColumn="1" w:lastColumn="0" w:noHBand="0" w:noVBand="1"/>
      </w:tblPr>
      <w:tblGrid>
        <w:gridCol w:w="5131"/>
      </w:tblGrid>
      <w:tr w:rsidR="00C13279" w:rsidRPr="00AA4168" w14:paraId="19797F34" w14:textId="77777777" w:rsidTr="00C13279">
        <w:trPr>
          <w:jc w:val="center"/>
        </w:trPr>
        <w:tc>
          <w:tcPr>
            <w:tcW w:w="5131" w:type="dxa"/>
            <w:shd w:val="clear" w:color="auto" w:fill="D0CECE" w:themeFill="background2" w:themeFillShade="E6"/>
          </w:tcPr>
          <w:p w14:paraId="18735CA8" w14:textId="6986E50A" w:rsidR="00C13279" w:rsidRPr="00AA4168" w:rsidRDefault="00C13279" w:rsidP="00AA4168">
            <w:pPr>
              <w:spacing w:line="360" w:lineRule="auto"/>
              <w:jc w:val="center"/>
              <w:rPr>
                <w:rFonts w:cs="Times New Roman"/>
                <w:color w:val="000000"/>
              </w:rPr>
            </w:pPr>
            <w:r w:rsidRPr="00AA4168">
              <w:rPr>
                <w:rFonts w:cs="Times New Roman"/>
                <w:color w:val="000000"/>
              </w:rPr>
              <w:t>回答順暢程度</w:t>
            </w:r>
          </w:p>
        </w:tc>
      </w:tr>
      <w:tr w:rsidR="00C13279" w:rsidRPr="00AA4168" w14:paraId="5C502B81" w14:textId="77777777" w:rsidTr="00C13279">
        <w:trPr>
          <w:jc w:val="center"/>
        </w:trPr>
        <w:tc>
          <w:tcPr>
            <w:tcW w:w="5131" w:type="dxa"/>
          </w:tcPr>
          <w:p w14:paraId="65119EBE" w14:textId="770D988E" w:rsidR="00C13279" w:rsidRPr="00AA4168" w:rsidRDefault="00C13279" w:rsidP="00AA4168">
            <w:pPr>
              <w:spacing w:line="360" w:lineRule="auto"/>
              <w:rPr>
                <w:rFonts w:cs="Times New Roman"/>
                <w:color w:val="000000"/>
              </w:rPr>
            </w:pPr>
            <w:r w:rsidRPr="00AA4168">
              <w:rPr>
                <w:rFonts w:cs="Times New Roman"/>
                <w:color w:val="000000"/>
              </w:rPr>
              <w:t>非常自然（</w:t>
            </w:r>
            <w:r w:rsidRPr="00AA4168">
              <w:rPr>
                <w:rFonts w:cs="Times New Roman"/>
                <w:color w:val="000000"/>
              </w:rPr>
              <w:t>9~10</w:t>
            </w:r>
            <w:r w:rsidRPr="00AA4168">
              <w:rPr>
                <w:rFonts w:cs="Times New Roman"/>
                <w:color w:val="000000"/>
              </w:rPr>
              <w:t>分）</w:t>
            </w:r>
          </w:p>
        </w:tc>
      </w:tr>
      <w:tr w:rsidR="00C13279" w:rsidRPr="00AA4168" w14:paraId="63A50F15" w14:textId="77777777" w:rsidTr="00C13279">
        <w:trPr>
          <w:jc w:val="center"/>
        </w:trPr>
        <w:tc>
          <w:tcPr>
            <w:tcW w:w="5131" w:type="dxa"/>
          </w:tcPr>
          <w:p w14:paraId="0AA1DB7E" w14:textId="5FA27D50" w:rsidR="00C13279" w:rsidRPr="00AA4168" w:rsidRDefault="00C13279" w:rsidP="00AA4168">
            <w:pPr>
              <w:spacing w:line="360" w:lineRule="auto"/>
              <w:rPr>
                <w:rFonts w:cs="Times New Roman"/>
                <w:color w:val="000000"/>
              </w:rPr>
            </w:pPr>
            <w:r w:rsidRPr="00AA4168">
              <w:rPr>
                <w:rFonts w:cs="Times New Roman"/>
                <w:color w:val="000000"/>
              </w:rPr>
              <w:t>還算順暢（</w:t>
            </w:r>
            <w:r w:rsidRPr="00AA4168">
              <w:rPr>
                <w:rFonts w:cs="Times New Roman"/>
                <w:color w:val="000000"/>
              </w:rPr>
              <w:t>6~8</w:t>
            </w:r>
            <w:r w:rsidRPr="00AA4168">
              <w:rPr>
                <w:rFonts w:cs="Times New Roman"/>
                <w:color w:val="000000"/>
              </w:rPr>
              <w:t>分）</w:t>
            </w:r>
          </w:p>
        </w:tc>
      </w:tr>
      <w:tr w:rsidR="00C13279" w:rsidRPr="00AA4168" w14:paraId="04561553" w14:textId="77777777" w:rsidTr="00C13279">
        <w:trPr>
          <w:jc w:val="center"/>
        </w:trPr>
        <w:tc>
          <w:tcPr>
            <w:tcW w:w="5131" w:type="dxa"/>
          </w:tcPr>
          <w:p w14:paraId="4E408580" w14:textId="77AE5E78" w:rsidR="00C13279" w:rsidRPr="00AA4168" w:rsidRDefault="00C13279" w:rsidP="00AA4168">
            <w:pPr>
              <w:spacing w:line="360" w:lineRule="auto"/>
              <w:rPr>
                <w:rFonts w:cs="Times New Roman"/>
                <w:color w:val="000000"/>
              </w:rPr>
            </w:pPr>
            <w:r w:rsidRPr="00AA4168">
              <w:rPr>
                <w:rFonts w:cs="Times New Roman"/>
                <w:color w:val="000000"/>
              </w:rPr>
              <w:t>生硬（</w:t>
            </w:r>
            <w:r w:rsidRPr="00AA4168">
              <w:rPr>
                <w:rFonts w:cs="Times New Roman"/>
                <w:color w:val="000000"/>
              </w:rPr>
              <w:t>3~5</w:t>
            </w:r>
            <w:r w:rsidRPr="00AA4168">
              <w:rPr>
                <w:rFonts w:cs="Times New Roman"/>
                <w:color w:val="000000"/>
              </w:rPr>
              <w:t>分）</w:t>
            </w:r>
          </w:p>
        </w:tc>
      </w:tr>
      <w:tr w:rsidR="00C13279" w:rsidRPr="00AA4168" w14:paraId="3E1C7069" w14:textId="77777777" w:rsidTr="00C13279">
        <w:trPr>
          <w:jc w:val="center"/>
        </w:trPr>
        <w:tc>
          <w:tcPr>
            <w:tcW w:w="5131" w:type="dxa"/>
          </w:tcPr>
          <w:p w14:paraId="757CCB72" w14:textId="776B1DD2" w:rsidR="00C13279" w:rsidRPr="00AA4168" w:rsidRDefault="00C13279" w:rsidP="00AA4168">
            <w:pPr>
              <w:spacing w:line="360" w:lineRule="auto"/>
              <w:rPr>
                <w:rFonts w:cs="Times New Roman"/>
                <w:color w:val="000000"/>
              </w:rPr>
            </w:pPr>
            <w:r w:rsidRPr="00AA4168">
              <w:rPr>
                <w:rFonts w:cs="Times New Roman"/>
                <w:color w:val="000000"/>
              </w:rPr>
              <w:t>非常不自然（</w:t>
            </w:r>
            <w:r w:rsidRPr="00AA4168">
              <w:rPr>
                <w:rFonts w:cs="Times New Roman"/>
                <w:color w:val="000000"/>
              </w:rPr>
              <w:t>0~2</w:t>
            </w:r>
            <w:r w:rsidRPr="00AA4168">
              <w:rPr>
                <w:rFonts w:cs="Times New Roman"/>
                <w:color w:val="000000"/>
              </w:rPr>
              <w:t>分）</w:t>
            </w:r>
          </w:p>
        </w:tc>
      </w:tr>
      <w:tr w:rsidR="00C13279" w:rsidRPr="00AA4168" w14:paraId="085852BF" w14:textId="77777777" w:rsidTr="00AB27BA">
        <w:trPr>
          <w:jc w:val="center"/>
        </w:trPr>
        <w:tc>
          <w:tcPr>
            <w:tcW w:w="5131" w:type="dxa"/>
            <w:shd w:val="clear" w:color="auto" w:fill="D0CECE" w:themeFill="background2" w:themeFillShade="E6"/>
          </w:tcPr>
          <w:p w14:paraId="64113D11" w14:textId="636407C9" w:rsidR="00C13279" w:rsidRPr="00AA4168" w:rsidRDefault="00C13279" w:rsidP="00AA4168">
            <w:pPr>
              <w:spacing w:line="360" w:lineRule="auto"/>
              <w:jc w:val="center"/>
              <w:rPr>
                <w:rFonts w:cs="Times New Roman"/>
                <w:color w:val="000000"/>
              </w:rPr>
            </w:pPr>
            <w:r w:rsidRPr="00AA4168">
              <w:rPr>
                <w:rFonts w:cs="Times New Roman"/>
                <w:color w:val="000000"/>
              </w:rPr>
              <w:t>內容解讀程度</w:t>
            </w:r>
          </w:p>
        </w:tc>
      </w:tr>
      <w:tr w:rsidR="00C13279" w:rsidRPr="00AA4168" w14:paraId="167DB570" w14:textId="77777777" w:rsidTr="00C13279">
        <w:trPr>
          <w:jc w:val="center"/>
        </w:trPr>
        <w:tc>
          <w:tcPr>
            <w:tcW w:w="5131" w:type="dxa"/>
          </w:tcPr>
          <w:p w14:paraId="3F6B3165" w14:textId="0F8B85A9" w:rsidR="00C13279" w:rsidRPr="00AA4168" w:rsidRDefault="00C13279" w:rsidP="00AA4168">
            <w:pPr>
              <w:spacing w:line="360" w:lineRule="auto"/>
              <w:rPr>
                <w:rFonts w:cs="Times New Roman"/>
                <w:color w:val="000000"/>
              </w:rPr>
            </w:pPr>
            <w:r w:rsidRPr="00AA4168">
              <w:rPr>
                <w:rFonts w:cs="Times New Roman"/>
                <w:color w:val="000000"/>
              </w:rPr>
              <w:t>非常理解（</w:t>
            </w:r>
            <w:r w:rsidRPr="00AA4168">
              <w:rPr>
                <w:rFonts w:cs="Times New Roman"/>
                <w:color w:val="000000"/>
              </w:rPr>
              <w:t>9~10</w:t>
            </w:r>
            <w:r w:rsidRPr="00AA4168">
              <w:rPr>
                <w:rFonts w:cs="Times New Roman"/>
                <w:color w:val="000000"/>
              </w:rPr>
              <w:t>分）</w:t>
            </w:r>
          </w:p>
        </w:tc>
      </w:tr>
      <w:tr w:rsidR="00C13279" w:rsidRPr="00AA4168" w14:paraId="7561960A" w14:textId="77777777" w:rsidTr="00C13279">
        <w:trPr>
          <w:jc w:val="center"/>
        </w:trPr>
        <w:tc>
          <w:tcPr>
            <w:tcW w:w="5131" w:type="dxa"/>
          </w:tcPr>
          <w:p w14:paraId="6FA64B79" w14:textId="76935D7D" w:rsidR="00C13279" w:rsidRPr="00AA4168" w:rsidRDefault="00C13279" w:rsidP="00AA4168">
            <w:pPr>
              <w:spacing w:line="360" w:lineRule="auto"/>
              <w:rPr>
                <w:rFonts w:cs="Times New Roman"/>
                <w:color w:val="000000"/>
              </w:rPr>
            </w:pPr>
            <w:r w:rsidRPr="00AA4168">
              <w:rPr>
                <w:rFonts w:cs="Times New Roman"/>
                <w:color w:val="000000"/>
              </w:rPr>
              <w:t>還算理解（</w:t>
            </w:r>
            <w:r w:rsidRPr="00AA4168">
              <w:rPr>
                <w:rFonts w:cs="Times New Roman"/>
                <w:color w:val="000000"/>
              </w:rPr>
              <w:t>6~8</w:t>
            </w:r>
            <w:r w:rsidRPr="00AA4168">
              <w:rPr>
                <w:rFonts w:cs="Times New Roman"/>
                <w:color w:val="000000"/>
              </w:rPr>
              <w:t>分）</w:t>
            </w:r>
          </w:p>
        </w:tc>
      </w:tr>
      <w:tr w:rsidR="00C13279" w:rsidRPr="00AA4168" w14:paraId="1E83A3CB" w14:textId="77777777" w:rsidTr="00C13279">
        <w:trPr>
          <w:jc w:val="center"/>
        </w:trPr>
        <w:tc>
          <w:tcPr>
            <w:tcW w:w="5131" w:type="dxa"/>
          </w:tcPr>
          <w:p w14:paraId="12CF2342" w14:textId="0E766DFD" w:rsidR="00C13279" w:rsidRPr="00AA4168" w:rsidRDefault="00C13279" w:rsidP="00AA4168">
            <w:pPr>
              <w:spacing w:line="360" w:lineRule="auto"/>
              <w:rPr>
                <w:rFonts w:cs="Times New Roman"/>
                <w:color w:val="000000"/>
              </w:rPr>
            </w:pPr>
            <w:r w:rsidRPr="00AA4168">
              <w:rPr>
                <w:rFonts w:cs="Times New Roman"/>
                <w:color w:val="000000"/>
              </w:rPr>
              <w:t>差強人意（</w:t>
            </w:r>
            <w:r w:rsidRPr="00AA4168">
              <w:rPr>
                <w:rFonts w:cs="Times New Roman"/>
                <w:color w:val="000000"/>
              </w:rPr>
              <w:t>3~5</w:t>
            </w:r>
            <w:r w:rsidRPr="00AA4168">
              <w:rPr>
                <w:rFonts w:cs="Times New Roman"/>
                <w:color w:val="000000"/>
              </w:rPr>
              <w:t>分）</w:t>
            </w:r>
          </w:p>
        </w:tc>
      </w:tr>
      <w:tr w:rsidR="00C13279" w:rsidRPr="00AA4168" w14:paraId="72C346FF" w14:textId="77777777" w:rsidTr="00C13279">
        <w:trPr>
          <w:jc w:val="center"/>
        </w:trPr>
        <w:tc>
          <w:tcPr>
            <w:tcW w:w="5131" w:type="dxa"/>
          </w:tcPr>
          <w:p w14:paraId="57399399" w14:textId="706633D6" w:rsidR="00C13279" w:rsidRPr="00AA4168" w:rsidRDefault="00C13279" w:rsidP="00AA4168">
            <w:pPr>
              <w:spacing w:line="360" w:lineRule="auto"/>
              <w:rPr>
                <w:rFonts w:cs="Times New Roman"/>
                <w:color w:val="000000"/>
              </w:rPr>
            </w:pPr>
            <w:r w:rsidRPr="00AA4168">
              <w:rPr>
                <w:rFonts w:cs="Times New Roman"/>
                <w:color w:val="000000"/>
              </w:rPr>
              <w:t>文不對題（</w:t>
            </w:r>
            <w:r w:rsidRPr="00AA4168">
              <w:rPr>
                <w:rFonts w:cs="Times New Roman"/>
                <w:color w:val="000000"/>
              </w:rPr>
              <w:t>0~2</w:t>
            </w:r>
            <w:r w:rsidRPr="00AA4168">
              <w:rPr>
                <w:rFonts w:cs="Times New Roman"/>
                <w:color w:val="000000"/>
              </w:rPr>
              <w:t>分）</w:t>
            </w:r>
          </w:p>
        </w:tc>
      </w:tr>
      <w:tr w:rsidR="00C13279" w:rsidRPr="00AA4168" w14:paraId="02E80174" w14:textId="77777777" w:rsidTr="00AB27BA">
        <w:trPr>
          <w:jc w:val="center"/>
        </w:trPr>
        <w:tc>
          <w:tcPr>
            <w:tcW w:w="5131" w:type="dxa"/>
            <w:shd w:val="clear" w:color="auto" w:fill="D0CECE" w:themeFill="background2" w:themeFillShade="E6"/>
          </w:tcPr>
          <w:p w14:paraId="6EEE4F77" w14:textId="1BDF8A09" w:rsidR="00C13279" w:rsidRPr="00AA4168" w:rsidRDefault="00C13279" w:rsidP="00AA4168">
            <w:pPr>
              <w:spacing w:line="360" w:lineRule="auto"/>
              <w:jc w:val="center"/>
              <w:rPr>
                <w:rFonts w:cs="Times New Roman"/>
                <w:color w:val="000000"/>
              </w:rPr>
            </w:pPr>
            <w:r w:rsidRPr="00AA4168">
              <w:rPr>
                <w:rFonts w:cs="Times New Roman"/>
                <w:color w:val="000000"/>
              </w:rPr>
              <w:t>引導對話程度</w:t>
            </w:r>
          </w:p>
        </w:tc>
      </w:tr>
      <w:tr w:rsidR="00C13279" w:rsidRPr="00AA4168" w14:paraId="48EDC2C7" w14:textId="77777777" w:rsidTr="00C13279">
        <w:trPr>
          <w:jc w:val="center"/>
        </w:trPr>
        <w:tc>
          <w:tcPr>
            <w:tcW w:w="5131" w:type="dxa"/>
          </w:tcPr>
          <w:p w14:paraId="042DF541" w14:textId="69BF4752" w:rsidR="00C13279" w:rsidRPr="00AA4168" w:rsidRDefault="00C13279" w:rsidP="00AA4168">
            <w:pPr>
              <w:spacing w:line="360" w:lineRule="auto"/>
              <w:rPr>
                <w:rFonts w:cs="Times New Roman"/>
                <w:color w:val="000000"/>
              </w:rPr>
            </w:pPr>
            <w:r w:rsidRPr="00AA4168">
              <w:rPr>
                <w:rFonts w:cs="Times New Roman"/>
                <w:color w:val="000000"/>
              </w:rPr>
              <w:t>引導性強（</w:t>
            </w:r>
            <w:r w:rsidRPr="00AA4168">
              <w:rPr>
                <w:rFonts w:cs="Times New Roman"/>
                <w:color w:val="000000"/>
              </w:rPr>
              <w:t>9~10</w:t>
            </w:r>
            <w:r w:rsidRPr="00AA4168">
              <w:rPr>
                <w:rFonts w:cs="Times New Roman"/>
                <w:color w:val="000000"/>
              </w:rPr>
              <w:t>分）</w:t>
            </w:r>
          </w:p>
        </w:tc>
      </w:tr>
      <w:tr w:rsidR="00C13279" w:rsidRPr="00AA4168" w14:paraId="5E4787AB" w14:textId="77777777" w:rsidTr="00C13279">
        <w:trPr>
          <w:jc w:val="center"/>
        </w:trPr>
        <w:tc>
          <w:tcPr>
            <w:tcW w:w="5131" w:type="dxa"/>
          </w:tcPr>
          <w:p w14:paraId="227D8D30" w14:textId="6A1FFCA3" w:rsidR="00C13279" w:rsidRPr="00AA4168" w:rsidRDefault="00C13279" w:rsidP="00AA4168">
            <w:pPr>
              <w:spacing w:line="360" w:lineRule="auto"/>
              <w:rPr>
                <w:rFonts w:cs="Times New Roman"/>
                <w:color w:val="000000"/>
              </w:rPr>
            </w:pPr>
            <w:r w:rsidRPr="00AA4168">
              <w:rPr>
                <w:rFonts w:cs="Times New Roman"/>
                <w:color w:val="000000"/>
              </w:rPr>
              <w:t>還算有引導性（</w:t>
            </w:r>
            <w:r w:rsidRPr="00AA4168">
              <w:rPr>
                <w:rFonts w:cs="Times New Roman"/>
                <w:color w:val="000000"/>
              </w:rPr>
              <w:t>6~8</w:t>
            </w:r>
            <w:r w:rsidRPr="00AA4168">
              <w:rPr>
                <w:rFonts w:cs="Times New Roman"/>
                <w:color w:val="000000"/>
              </w:rPr>
              <w:t>分）</w:t>
            </w:r>
          </w:p>
        </w:tc>
      </w:tr>
      <w:tr w:rsidR="00C13279" w:rsidRPr="00AA4168" w14:paraId="3C9720CC" w14:textId="77777777" w:rsidTr="00C13279">
        <w:trPr>
          <w:jc w:val="center"/>
        </w:trPr>
        <w:tc>
          <w:tcPr>
            <w:tcW w:w="5131" w:type="dxa"/>
          </w:tcPr>
          <w:p w14:paraId="4D5BE04C" w14:textId="682BEFF9" w:rsidR="00C13279" w:rsidRPr="00AA4168" w:rsidRDefault="00C13279" w:rsidP="00AA4168">
            <w:pPr>
              <w:spacing w:line="360" w:lineRule="auto"/>
              <w:rPr>
                <w:rFonts w:cs="Times New Roman"/>
                <w:color w:val="000000"/>
              </w:rPr>
            </w:pPr>
            <w:r w:rsidRPr="00AA4168">
              <w:rPr>
                <w:rFonts w:cs="Times New Roman"/>
                <w:color w:val="000000"/>
              </w:rPr>
              <w:t>引導性弱（</w:t>
            </w:r>
            <w:r w:rsidRPr="00AA4168">
              <w:rPr>
                <w:rFonts w:cs="Times New Roman"/>
                <w:color w:val="000000"/>
              </w:rPr>
              <w:t>3~5</w:t>
            </w:r>
            <w:r w:rsidRPr="00AA4168">
              <w:rPr>
                <w:rFonts w:cs="Times New Roman"/>
                <w:color w:val="000000"/>
              </w:rPr>
              <w:t>分）</w:t>
            </w:r>
          </w:p>
        </w:tc>
      </w:tr>
      <w:tr w:rsidR="00C13279" w:rsidRPr="00AA4168" w14:paraId="1E8C6174" w14:textId="77777777" w:rsidTr="00C13279">
        <w:trPr>
          <w:jc w:val="center"/>
        </w:trPr>
        <w:tc>
          <w:tcPr>
            <w:tcW w:w="5131" w:type="dxa"/>
          </w:tcPr>
          <w:p w14:paraId="54B97850" w14:textId="78A21FD6" w:rsidR="00C13279" w:rsidRPr="00AA4168" w:rsidRDefault="00C13279" w:rsidP="00AA4168">
            <w:pPr>
              <w:spacing w:line="360" w:lineRule="auto"/>
              <w:rPr>
                <w:rFonts w:cs="Times New Roman"/>
                <w:color w:val="000000"/>
              </w:rPr>
            </w:pPr>
            <w:r w:rsidRPr="00AA4168">
              <w:rPr>
                <w:rFonts w:cs="Times New Roman"/>
                <w:color w:val="000000"/>
              </w:rPr>
              <w:t>自說自話（</w:t>
            </w:r>
            <w:r w:rsidRPr="00AA4168">
              <w:rPr>
                <w:rFonts w:cs="Times New Roman"/>
                <w:color w:val="000000"/>
              </w:rPr>
              <w:t>0~2</w:t>
            </w:r>
            <w:r w:rsidRPr="00AA4168">
              <w:rPr>
                <w:rFonts w:cs="Times New Roman"/>
                <w:color w:val="000000"/>
              </w:rPr>
              <w:t>分）</w:t>
            </w:r>
          </w:p>
        </w:tc>
      </w:tr>
      <w:tr w:rsidR="00C13279" w:rsidRPr="00AA4168" w14:paraId="3FA2384E" w14:textId="77777777" w:rsidTr="00AB27BA">
        <w:trPr>
          <w:jc w:val="center"/>
        </w:trPr>
        <w:tc>
          <w:tcPr>
            <w:tcW w:w="5131" w:type="dxa"/>
            <w:shd w:val="clear" w:color="auto" w:fill="D0CECE" w:themeFill="background2" w:themeFillShade="E6"/>
          </w:tcPr>
          <w:p w14:paraId="1A6B2A90" w14:textId="7EAC42A9" w:rsidR="00C13279" w:rsidRPr="00AA4168" w:rsidRDefault="00C13279" w:rsidP="00AA4168">
            <w:pPr>
              <w:spacing w:line="360" w:lineRule="auto"/>
              <w:jc w:val="center"/>
              <w:rPr>
                <w:rFonts w:cs="Times New Roman"/>
                <w:color w:val="000000"/>
              </w:rPr>
            </w:pPr>
            <w:r w:rsidRPr="00AA4168">
              <w:rPr>
                <w:rFonts w:cs="Times New Roman"/>
                <w:color w:val="000000"/>
              </w:rPr>
              <w:lastRenderedPageBreak/>
              <w:t>額外項目（若有提供實際建議、支持或幫助）</w:t>
            </w:r>
          </w:p>
        </w:tc>
      </w:tr>
      <w:tr w:rsidR="00C13279" w:rsidRPr="00AA4168" w14:paraId="079ACE1B" w14:textId="77777777" w:rsidTr="00C13279">
        <w:trPr>
          <w:jc w:val="center"/>
        </w:trPr>
        <w:tc>
          <w:tcPr>
            <w:tcW w:w="5131" w:type="dxa"/>
          </w:tcPr>
          <w:p w14:paraId="12E5027D" w14:textId="31863938" w:rsidR="00C13279" w:rsidRPr="00AA4168" w:rsidRDefault="00C13279" w:rsidP="00AA4168">
            <w:pPr>
              <w:spacing w:line="360" w:lineRule="auto"/>
              <w:rPr>
                <w:rFonts w:cs="Times New Roman"/>
                <w:color w:val="000000"/>
              </w:rPr>
            </w:pPr>
            <w:r w:rsidRPr="00AA4168">
              <w:rPr>
                <w:rFonts w:cs="Times New Roman"/>
                <w:color w:val="000000"/>
              </w:rPr>
              <w:t>實際建議</w:t>
            </w:r>
            <w:r w:rsidRPr="00AA4168">
              <w:rPr>
                <w:rFonts w:cs="Times New Roman"/>
                <w:color w:val="000000"/>
              </w:rPr>
              <w:t>+</w:t>
            </w:r>
            <w:r w:rsidRPr="00AA4168">
              <w:rPr>
                <w:rFonts w:cs="Times New Roman"/>
                <w:color w:val="000000"/>
              </w:rPr>
              <w:t>精神上的支持（</w:t>
            </w:r>
            <w:r w:rsidRPr="00AA4168">
              <w:rPr>
                <w:rFonts w:cs="Times New Roman"/>
                <w:color w:val="000000"/>
              </w:rPr>
              <w:t>3~5</w:t>
            </w:r>
            <w:r w:rsidRPr="00AA4168">
              <w:rPr>
                <w:rFonts w:cs="Times New Roman"/>
                <w:color w:val="000000"/>
              </w:rPr>
              <w:t>分）</w:t>
            </w:r>
          </w:p>
        </w:tc>
      </w:tr>
      <w:tr w:rsidR="00C13279" w:rsidRPr="00AA4168" w14:paraId="05095EE8" w14:textId="77777777" w:rsidTr="00C13279">
        <w:trPr>
          <w:jc w:val="center"/>
        </w:trPr>
        <w:tc>
          <w:tcPr>
            <w:tcW w:w="5131" w:type="dxa"/>
          </w:tcPr>
          <w:p w14:paraId="59A10A14" w14:textId="054DDB82" w:rsidR="00C13279" w:rsidRPr="00AA4168" w:rsidRDefault="00C13279" w:rsidP="00AA4168">
            <w:pPr>
              <w:spacing w:line="360" w:lineRule="auto"/>
              <w:rPr>
                <w:rFonts w:cs="Times New Roman"/>
                <w:color w:val="000000"/>
              </w:rPr>
            </w:pPr>
            <w:r w:rsidRPr="00AA4168">
              <w:rPr>
                <w:rFonts w:cs="Times New Roman"/>
                <w:color w:val="000000"/>
              </w:rPr>
              <w:t>純建議</w:t>
            </w:r>
            <w:r w:rsidRPr="00AA4168">
              <w:rPr>
                <w:rFonts w:cs="Times New Roman"/>
                <w:color w:val="000000"/>
              </w:rPr>
              <w:t>/</w:t>
            </w:r>
            <w:r w:rsidRPr="00AA4168">
              <w:rPr>
                <w:rFonts w:cs="Times New Roman"/>
                <w:color w:val="000000"/>
              </w:rPr>
              <w:t>純精神上的支持（</w:t>
            </w:r>
            <w:r w:rsidRPr="00AA4168">
              <w:rPr>
                <w:rFonts w:cs="Times New Roman"/>
                <w:color w:val="000000"/>
              </w:rPr>
              <w:t>0~2</w:t>
            </w:r>
            <w:r w:rsidRPr="00AA4168">
              <w:rPr>
                <w:rFonts w:cs="Times New Roman"/>
                <w:color w:val="000000"/>
              </w:rPr>
              <w:t>分）</w:t>
            </w:r>
          </w:p>
        </w:tc>
      </w:tr>
    </w:tbl>
    <w:p w14:paraId="7EEE85F2" w14:textId="0C125911" w:rsidR="003877B4" w:rsidRPr="00AA4168" w:rsidRDefault="003877B4" w:rsidP="00AA4168">
      <w:pPr>
        <w:pStyle w:val="af4"/>
        <w:spacing w:line="360" w:lineRule="auto"/>
      </w:pPr>
      <w:bookmarkStart w:id="232" w:name="_Toc182330937"/>
      <w:r w:rsidRPr="00AA4168">
        <w:t>表</w:t>
      </w:r>
      <w:r w:rsidRPr="00AA4168">
        <w:t xml:space="preserve">1 </w:t>
      </w:r>
      <w:r w:rsidR="0021506B" w:rsidRPr="00AA4168">
        <w:t>情緒小助手</w:t>
      </w:r>
      <w:r w:rsidRPr="00AA4168">
        <w:t>功效評估基準</w:t>
      </w:r>
      <w:bookmarkEnd w:id="232"/>
    </w:p>
    <w:p w14:paraId="32385C9D" w14:textId="53513816" w:rsidR="007E5D0E" w:rsidRPr="00AA4168" w:rsidRDefault="00AB27BA" w:rsidP="00AA4168">
      <w:pPr>
        <w:widowControl/>
        <w:spacing w:line="360" w:lineRule="auto"/>
        <w:ind w:left="480" w:firstLine="480"/>
        <w:rPr>
          <w:rFonts w:cs="Times New Roman"/>
        </w:rPr>
      </w:pPr>
      <w:r w:rsidRPr="00AA4168">
        <w:rPr>
          <w:rFonts w:cs="Times New Roman"/>
          <w:color w:val="000000"/>
        </w:rPr>
        <w:t>本專題採用兩項例子</w:t>
      </w:r>
      <w:r w:rsidR="007E5D0E" w:rsidRPr="00AA4168">
        <w:rPr>
          <w:rFonts w:cs="Times New Roman"/>
          <w:color w:val="000000"/>
        </w:rPr>
        <w:t>評估，結果如下：</w:t>
      </w:r>
    </w:p>
    <w:p w14:paraId="500427EA" w14:textId="4DC9BF80" w:rsidR="00AB27BA" w:rsidRPr="00AA4168" w:rsidRDefault="00AB27BA" w:rsidP="00AA4168">
      <w:pPr>
        <w:pStyle w:val="a3"/>
        <w:widowControl/>
        <w:numPr>
          <w:ilvl w:val="1"/>
          <w:numId w:val="19"/>
        </w:numPr>
        <w:spacing w:line="360" w:lineRule="auto"/>
        <w:ind w:leftChars="0"/>
        <w:rPr>
          <w:rFonts w:cs="Times New Roman"/>
          <w:bCs/>
          <w:color w:val="000000"/>
        </w:rPr>
      </w:pPr>
      <w:r w:rsidRPr="00AA4168">
        <w:rPr>
          <w:rFonts w:cs="Times New Roman"/>
          <w:bCs/>
          <w:color w:val="000000"/>
        </w:rPr>
        <w:t>例一：喜歡的情緒</w:t>
      </w:r>
    </w:p>
    <w:p w14:paraId="4FC46844" w14:textId="25F4D36A" w:rsidR="006C7B9A" w:rsidRPr="00AA4168" w:rsidRDefault="006C7B9A" w:rsidP="00AA4168">
      <w:pPr>
        <w:pStyle w:val="a3"/>
        <w:widowControl/>
        <w:spacing w:line="360" w:lineRule="auto"/>
        <w:ind w:leftChars="0" w:left="1440" w:firstLine="480"/>
        <w:rPr>
          <w:rFonts w:cs="Times New Roman"/>
          <w:bCs/>
          <w:noProof/>
          <w:color w:val="333333"/>
        </w:rPr>
      </w:pPr>
      <w:r w:rsidRPr="00AA4168">
        <w:rPr>
          <w:rFonts w:cs="Times New Roman"/>
          <w:bCs/>
          <w:color w:val="000000"/>
        </w:rPr>
        <w:t>例一</w:t>
      </w:r>
      <w:r w:rsidRPr="00AA4168">
        <w:rPr>
          <w:rStyle w:val="md-plain"/>
          <w:rFonts w:cs="Times New Roman"/>
          <w:bCs/>
          <w:noProof/>
          <w:color w:val="333333"/>
        </w:rPr>
        <w:t>評估：</w:t>
      </w:r>
      <w:r w:rsidRPr="00AA4168">
        <w:rPr>
          <w:rStyle w:val="md-plain"/>
          <w:rFonts w:cs="Times New Roman"/>
          <w:bCs/>
          <w:noProof/>
          <w:color w:val="333333"/>
        </w:rPr>
        <w:t>26/35</w:t>
      </w:r>
      <w:r w:rsidRPr="00AA4168">
        <w:rPr>
          <w:rStyle w:val="md-plain"/>
          <w:rFonts w:cs="Times New Roman"/>
          <w:bCs/>
          <w:noProof/>
          <w:color w:val="333333"/>
        </w:rPr>
        <w:t>分（</w:t>
      </w:r>
      <w:r w:rsidRPr="00AA4168">
        <w:rPr>
          <w:rStyle w:val="md-plain"/>
          <w:rFonts w:cs="Times New Roman"/>
          <w:bCs/>
          <w:noProof/>
          <w:color w:val="333333"/>
        </w:rPr>
        <w:t>A</w:t>
      </w:r>
      <w:r w:rsidRPr="00AA4168">
        <w:rPr>
          <w:rStyle w:val="md-plain"/>
          <w:rFonts w:cs="Times New Roman"/>
          <w:bCs/>
          <w:noProof/>
          <w:color w:val="333333"/>
        </w:rPr>
        <w:t>：</w:t>
      </w:r>
      <w:r w:rsidRPr="00AA4168">
        <w:rPr>
          <w:rStyle w:val="md-plain"/>
          <w:rFonts w:cs="Times New Roman"/>
          <w:bCs/>
          <w:noProof/>
          <w:color w:val="333333"/>
        </w:rPr>
        <w:t>8</w:t>
      </w:r>
      <w:r w:rsidRPr="00AA4168">
        <w:rPr>
          <w:rStyle w:val="md-plain"/>
          <w:rFonts w:cs="Times New Roman"/>
          <w:bCs/>
          <w:noProof/>
          <w:color w:val="333333"/>
        </w:rPr>
        <w:t>，</w:t>
      </w:r>
      <w:r w:rsidRPr="00AA4168">
        <w:rPr>
          <w:rStyle w:val="md-plain"/>
          <w:rFonts w:cs="Times New Roman"/>
          <w:bCs/>
          <w:noProof/>
          <w:color w:val="333333"/>
        </w:rPr>
        <w:t>B</w:t>
      </w:r>
      <w:r w:rsidRPr="00AA4168">
        <w:rPr>
          <w:rStyle w:val="md-plain"/>
          <w:rFonts w:cs="Times New Roman"/>
          <w:bCs/>
          <w:noProof/>
          <w:color w:val="333333"/>
        </w:rPr>
        <w:t>：</w:t>
      </w:r>
      <w:r w:rsidRPr="00AA4168">
        <w:rPr>
          <w:rStyle w:val="md-plain"/>
          <w:rFonts w:cs="Times New Roman"/>
          <w:bCs/>
          <w:noProof/>
          <w:color w:val="333333"/>
        </w:rPr>
        <w:t>8</w:t>
      </w:r>
      <w:r w:rsidRPr="00AA4168">
        <w:rPr>
          <w:rStyle w:val="md-plain"/>
          <w:rFonts w:cs="Times New Roman"/>
          <w:bCs/>
          <w:noProof/>
          <w:color w:val="333333"/>
        </w:rPr>
        <w:t>，</w:t>
      </w:r>
      <w:r w:rsidRPr="00AA4168">
        <w:rPr>
          <w:rStyle w:val="md-plain"/>
          <w:rFonts w:cs="Times New Roman"/>
          <w:bCs/>
          <w:noProof/>
          <w:color w:val="333333"/>
        </w:rPr>
        <w:t>C</w:t>
      </w:r>
      <w:r w:rsidRPr="00AA4168">
        <w:rPr>
          <w:rStyle w:val="md-plain"/>
          <w:rFonts w:cs="Times New Roman"/>
          <w:bCs/>
          <w:noProof/>
          <w:color w:val="333333"/>
        </w:rPr>
        <w:t>：</w:t>
      </w:r>
      <w:r w:rsidRPr="00AA4168">
        <w:rPr>
          <w:rStyle w:val="md-plain"/>
          <w:rFonts w:cs="Times New Roman"/>
          <w:bCs/>
          <w:noProof/>
          <w:color w:val="333333"/>
        </w:rPr>
        <w:t>8</w:t>
      </w:r>
      <w:r w:rsidRPr="00AA4168">
        <w:rPr>
          <w:rStyle w:val="md-plain"/>
          <w:rFonts w:cs="Times New Roman"/>
          <w:bCs/>
          <w:noProof/>
          <w:color w:val="333333"/>
        </w:rPr>
        <w:t>，</w:t>
      </w:r>
      <w:r w:rsidRPr="00AA4168">
        <w:rPr>
          <w:rStyle w:val="md-plain"/>
          <w:rFonts w:cs="Times New Roman"/>
          <w:bCs/>
          <w:noProof/>
          <w:color w:val="333333"/>
        </w:rPr>
        <w:t>D</w:t>
      </w:r>
      <w:r w:rsidRPr="00AA4168">
        <w:rPr>
          <w:rStyle w:val="md-plain"/>
          <w:rFonts w:cs="Times New Roman"/>
          <w:bCs/>
          <w:noProof/>
          <w:color w:val="333333"/>
        </w:rPr>
        <w:t>：</w:t>
      </w:r>
      <w:r w:rsidRPr="00AA4168">
        <w:rPr>
          <w:rStyle w:val="md-plain"/>
          <w:rFonts w:cs="Times New Roman"/>
          <w:bCs/>
          <w:noProof/>
          <w:color w:val="333333"/>
        </w:rPr>
        <w:t>2</w:t>
      </w:r>
      <w:r w:rsidRPr="00AA4168">
        <w:rPr>
          <w:rStyle w:val="md-plain"/>
          <w:rFonts w:cs="Times New Roman"/>
          <w:bCs/>
          <w:noProof/>
          <w:color w:val="333333"/>
        </w:rPr>
        <w:t>）</w:t>
      </w:r>
    </w:p>
    <w:p w14:paraId="490AECB4" w14:textId="655E11F4" w:rsidR="00AB27BA" w:rsidRPr="00AA4168" w:rsidRDefault="00AB27BA" w:rsidP="00AA4168">
      <w:pPr>
        <w:widowControl/>
        <w:spacing w:line="360" w:lineRule="auto"/>
        <w:ind w:left="480" w:firstLine="360"/>
        <w:jc w:val="center"/>
        <w:rPr>
          <w:rFonts w:cs="Times New Roman"/>
          <w:b/>
          <w:color w:val="000000"/>
        </w:rPr>
      </w:pPr>
      <w:r w:rsidRPr="00AA4168">
        <w:rPr>
          <w:rStyle w:val="md-plain"/>
          <w:rFonts w:cs="Times New Roman"/>
          <w:b/>
          <w:bCs/>
          <w:noProof/>
          <w:color w:val="333333"/>
        </w:rPr>
        <w:drawing>
          <wp:inline distT="0" distB="0" distL="0" distR="0" wp14:anchorId="5F699F35" wp14:editId="18F08E20">
            <wp:extent cx="1545533" cy="334107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089" cy="3506572"/>
                    </a:xfrm>
                    <a:prstGeom prst="rect">
                      <a:avLst/>
                    </a:prstGeom>
                    <a:noFill/>
                    <a:ln>
                      <a:noFill/>
                    </a:ln>
                  </pic:spPr>
                </pic:pic>
              </a:graphicData>
            </a:graphic>
          </wp:inline>
        </w:drawing>
      </w:r>
      <w:r w:rsidRPr="00AA4168">
        <w:rPr>
          <w:rStyle w:val="md-plain"/>
          <w:rFonts w:cs="Times New Roman"/>
          <w:noProof/>
          <w:color w:val="333333"/>
        </w:rPr>
        <w:drawing>
          <wp:inline distT="0" distB="0" distL="0" distR="0" wp14:anchorId="10529AE4" wp14:editId="1C5083B6">
            <wp:extent cx="1517698" cy="3348110"/>
            <wp:effectExtent l="0" t="0" r="635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0471" cy="3354228"/>
                    </a:xfrm>
                    <a:prstGeom prst="rect">
                      <a:avLst/>
                    </a:prstGeom>
                    <a:noFill/>
                    <a:ln>
                      <a:noFill/>
                    </a:ln>
                  </pic:spPr>
                </pic:pic>
              </a:graphicData>
            </a:graphic>
          </wp:inline>
        </w:drawing>
      </w:r>
    </w:p>
    <w:p w14:paraId="10AAE9EE" w14:textId="3170138D" w:rsidR="00F658F8" w:rsidRPr="00AA4168" w:rsidRDefault="006C7B9A" w:rsidP="00AA4168">
      <w:pPr>
        <w:pStyle w:val="af2"/>
        <w:spacing w:line="360" w:lineRule="auto"/>
      </w:pPr>
      <w:bookmarkStart w:id="233" w:name="_Toc182330901"/>
      <w:bookmarkStart w:id="234" w:name="_Toc182965866"/>
      <w:bookmarkStart w:id="235" w:name="_Toc183381377"/>
      <w:bookmarkStart w:id="236" w:name="_Toc183382812"/>
      <w:bookmarkStart w:id="237" w:name="_Toc183382890"/>
      <w:bookmarkStart w:id="238" w:name="_Toc183382978"/>
      <w:bookmarkStart w:id="239" w:name="_Toc183425990"/>
      <w:r w:rsidRPr="00AA4168">
        <w:t>圖</w:t>
      </w:r>
      <w:r w:rsidRPr="00AA4168">
        <w:t>1</w:t>
      </w:r>
      <w:r w:rsidR="00F658F8" w:rsidRPr="00AA4168">
        <w:t>8</w:t>
      </w:r>
      <w:r w:rsidRPr="00AA4168">
        <w:t xml:space="preserve"> </w:t>
      </w:r>
      <w:r w:rsidR="0021506B" w:rsidRPr="00AA4168">
        <w:t>情緒小助手</w:t>
      </w:r>
      <w:r w:rsidRPr="00AA4168">
        <w:t>範例一使用結果</w:t>
      </w:r>
      <w:bookmarkEnd w:id="233"/>
      <w:bookmarkEnd w:id="234"/>
      <w:bookmarkEnd w:id="235"/>
      <w:bookmarkEnd w:id="236"/>
      <w:bookmarkEnd w:id="237"/>
      <w:bookmarkEnd w:id="238"/>
      <w:bookmarkEnd w:id="239"/>
    </w:p>
    <w:p w14:paraId="64447602" w14:textId="60DCF09B" w:rsidR="00AB27BA" w:rsidRPr="00AA4168" w:rsidRDefault="00F658F8" w:rsidP="00AA4168">
      <w:pPr>
        <w:widowControl/>
        <w:spacing w:line="360" w:lineRule="auto"/>
        <w:rPr>
          <w:rFonts w:cs="Times New Roman"/>
        </w:rPr>
      </w:pPr>
      <w:r w:rsidRPr="00AA4168">
        <w:rPr>
          <w:rFonts w:cs="Times New Roman"/>
        </w:rPr>
        <w:br w:type="page"/>
      </w:r>
    </w:p>
    <w:p w14:paraId="43694EF1" w14:textId="570A5F2D" w:rsidR="00AB27BA" w:rsidRPr="00AA4168" w:rsidRDefault="00AB27BA" w:rsidP="00AA4168">
      <w:pPr>
        <w:pStyle w:val="a3"/>
        <w:widowControl/>
        <w:numPr>
          <w:ilvl w:val="1"/>
          <w:numId w:val="19"/>
        </w:numPr>
        <w:spacing w:line="360" w:lineRule="auto"/>
        <w:ind w:leftChars="0"/>
        <w:rPr>
          <w:rFonts w:cs="Times New Roman"/>
          <w:bCs/>
          <w:color w:val="000000"/>
        </w:rPr>
      </w:pPr>
      <w:r w:rsidRPr="00AA4168">
        <w:rPr>
          <w:rFonts w:cs="Times New Roman"/>
          <w:bCs/>
          <w:color w:val="000000"/>
        </w:rPr>
        <w:lastRenderedPageBreak/>
        <w:t>例二：難過的情緒</w:t>
      </w:r>
    </w:p>
    <w:p w14:paraId="43F22753" w14:textId="2C362D42" w:rsidR="006C7B9A" w:rsidRPr="00AA4168" w:rsidRDefault="006C7B9A" w:rsidP="00AA4168">
      <w:pPr>
        <w:pStyle w:val="a3"/>
        <w:widowControl/>
        <w:spacing w:line="360" w:lineRule="auto"/>
        <w:ind w:leftChars="0" w:left="1440" w:firstLine="480"/>
        <w:rPr>
          <w:rFonts w:cs="Times New Roman"/>
          <w:bCs/>
          <w:color w:val="000000"/>
        </w:rPr>
      </w:pPr>
      <w:r w:rsidRPr="00AA4168">
        <w:rPr>
          <w:rFonts w:cs="Times New Roman"/>
          <w:bCs/>
          <w:color w:val="000000"/>
        </w:rPr>
        <w:t>例二評估：</w:t>
      </w:r>
      <w:r w:rsidRPr="00AA4168">
        <w:rPr>
          <w:rFonts w:cs="Times New Roman"/>
          <w:bCs/>
          <w:color w:val="000000"/>
        </w:rPr>
        <w:t>21/35</w:t>
      </w:r>
      <w:r w:rsidRPr="00AA4168">
        <w:rPr>
          <w:rFonts w:cs="Times New Roman"/>
          <w:bCs/>
          <w:color w:val="000000"/>
        </w:rPr>
        <w:t>分（</w:t>
      </w:r>
      <w:r w:rsidRPr="00AA4168">
        <w:rPr>
          <w:rFonts w:cs="Times New Roman"/>
          <w:bCs/>
          <w:color w:val="000000"/>
        </w:rPr>
        <w:t>A</w:t>
      </w:r>
      <w:r w:rsidRPr="00AA4168">
        <w:rPr>
          <w:rFonts w:cs="Times New Roman"/>
          <w:bCs/>
          <w:color w:val="000000"/>
        </w:rPr>
        <w:t>：</w:t>
      </w:r>
      <w:r w:rsidRPr="00AA4168">
        <w:rPr>
          <w:rFonts w:cs="Times New Roman"/>
          <w:bCs/>
          <w:color w:val="000000"/>
        </w:rPr>
        <w:t>3</w:t>
      </w:r>
      <w:r w:rsidRPr="00AA4168">
        <w:rPr>
          <w:rFonts w:cs="Times New Roman"/>
          <w:bCs/>
          <w:color w:val="000000"/>
        </w:rPr>
        <w:t>，</w:t>
      </w:r>
      <w:r w:rsidRPr="00AA4168">
        <w:rPr>
          <w:rFonts w:cs="Times New Roman"/>
          <w:bCs/>
          <w:color w:val="000000"/>
        </w:rPr>
        <w:t xml:space="preserve"> B</w:t>
      </w:r>
      <w:r w:rsidRPr="00AA4168">
        <w:rPr>
          <w:rFonts w:cs="Times New Roman"/>
          <w:bCs/>
          <w:color w:val="000000"/>
        </w:rPr>
        <w:t>：</w:t>
      </w:r>
      <w:r w:rsidRPr="00AA4168">
        <w:rPr>
          <w:rFonts w:cs="Times New Roman"/>
          <w:bCs/>
          <w:color w:val="000000"/>
        </w:rPr>
        <w:t>9</w:t>
      </w:r>
      <w:r w:rsidRPr="00AA4168">
        <w:rPr>
          <w:rFonts w:cs="Times New Roman"/>
          <w:bCs/>
          <w:color w:val="000000"/>
        </w:rPr>
        <w:t>，</w:t>
      </w:r>
      <w:r w:rsidRPr="00AA4168">
        <w:rPr>
          <w:rFonts w:cs="Times New Roman"/>
          <w:bCs/>
          <w:color w:val="000000"/>
        </w:rPr>
        <w:t xml:space="preserve"> C</w:t>
      </w:r>
      <w:r w:rsidRPr="00AA4168">
        <w:rPr>
          <w:rFonts w:cs="Times New Roman"/>
          <w:bCs/>
          <w:color w:val="000000"/>
        </w:rPr>
        <w:t>：</w:t>
      </w:r>
      <w:r w:rsidRPr="00AA4168">
        <w:rPr>
          <w:rFonts w:cs="Times New Roman"/>
          <w:bCs/>
          <w:color w:val="000000"/>
        </w:rPr>
        <w:t>6</w:t>
      </w:r>
      <w:r w:rsidRPr="00AA4168">
        <w:rPr>
          <w:rFonts w:cs="Times New Roman"/>
          <w:bCs/>
          <w:color w:val="000000"/>
        </w:rPr>
        <w:t>，</w:t>
      </w:r>
      <w:r w:rsidRPr="00AA4168">
        <w:rPr>
          <w:rFonts w:cs="Times New Roman"/>
          <w:bCs/>
          <w:color w:val="000000"/>
        </w:rPr>
        <w:t xml:space="preserve"> D</w:t>
      </w:r>
      <w:r w:rsidRPr="00AA4168">
        <w:rPr>
          <w:rFonts w:cs="Times New Roman"/>
          <w:bCs/>
          <w:color w:val="000000"/>
        </w:rPr>
        <w:t>：</w:t>
      </w:r>
      <w:r w:rsidRPr="00AA4168">
        <w:rPr>
          <w:rFonts w:cs="Times New Roman"/>
          <w:bCs/>
          <w:color w:val="000000"/>
        </w:rPr>
        <w:t>3</w:t>
      </w:r>
      <w:r w:rsidRPr="00AA4168">
        <w:rPr>
          <w:rFonts w:cs="Times New Roman"/>
          <w:bCs/>
          <w:color w:val="000000"/>
        </w:rPr>
        <w:t>）</w:t>
      </w:r>
    </w:p>
    <w:p w14:paraId="3A065A6E" w14:textId="75312C4B" w:rsidR="00AB27BA" w:rsidRPr="00AA4168" w:rsidRDefault="00AB27BA" w:rsidP="00AA4168">
      <w:pPr>
        <w:widowControl/>
        <w:spacing w:line="360" w:lineRule="auto"/>
        <w:ind w:firstLine="360"/>
        <w:jc w:val="center"/>
        <w:rPr>
          <w:rFonts w:cs="Times New Roman"/>
          <w:b/>
          <w:color w:val="000000"/>
        </w:rPr>
      </w:pPr>
      <w:r w:rsidRPr="00AA4168">
        <w:rPr>
          <w:rFonts w:cs="Times New Roman"/>
          <w:b/>
          <w:noProof/>
          <w:color w:val="000000"/>
        </w:rPr>
        <w:drawing>
          <wp:inline distT="0" distB="0" distL="0" distR="0" wp14:anchorId="31621D5E" wp14:editId="24DB6367">
            <wp:extent cx="1565453" cy="3001115"/>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5453" cy="3001115"/>
                    </a:xfrm>
                    <a:prstGeom prst="rect">
                      <a:avLst/>
                    </a:prstGeom>
                    <a:noFill/>
                    <a:ln>
                      <a:noFill/>
                    </a:ln>
                  </pic:spPr>
                </pic:pic>
              </a:graphicData>
            </a:graphic>
          </wp:inline>
        </w:drawing>
      </w:r>
      <w:r w:rsidRPr="00AA4168">
        <w:rPr>
          <w:rFonts w:cs="Times New Roman"/>
          <w:b/>
          <w:noProof/>
          <w:color w:val="000000"/>
        </w:rPr>
        <w:drawing>
          <wp:inline distT="0" distB="0" distL="0" distR="0" wp14:anchorId="486F1B8B" wp14:editId="76E11095">
            <wp:extent cx="1353312" cy="2985349"/>
            <wp:effectExtent l="0" t="0" r="127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3312" cy="2985349"/>
                    </a:xfrm>
                    <a:prstGeom prst="rect">
                      <a:avLst/>
                    </a:prstGeom>
                    <a:noFill/>
                    <a:ln>
                      <a:noFill/>
                    </a:ln>
                  </pic:spPr>
                </pic:pic>
              </a:graphicData>
            </a:graphic>
          </wp:inline>
        </w:drawing>
      </w:r>
      <w:r w:rsidRPr="00AA4168">
        <w:rPr>
          <w:rFonts w:cs="Times New Roman"/>
          <w:b/>
          <w:noProof/>
          <w:color w:val="000000"/>
        </w:rPr>
        <w:drawing>
          <wp:inline distT="0" distB="0" distL="0" distR="0" wp14:anchorId="026071E4" wp14:editId="461A37F2">
            <wp:extent cx="1354734" cy="2988488"/>
            <wp:effectExtent l="0" t="0" r="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4734" cy="2988488"/>
                    </a:xfrm>
                    <a:prstGeom prst="rect">
                      <a:avLst/>
                    </a:prstGeom>
                    <a:noFill/>
                    <a:ln>
                      <a:noFill/>
                    </a:ln>
                  </pic:spPr>
                </pic:pic>
              </a:graphicData>
            </a:graphic>
          </wp:inline>
        </w:drawing>
      </w:r>
      <w:r w:rsidRPr="00AA4168">
        <w:rPr>
          <w:rFonts w:cs="Times New Roman"/>
          <w:b/>
          <w:noProof/>
          <w:color w:val="000000"/>
        </w:rPr>
        <w:drawing>
          <wp:inline distT="0" distB="0" distL="0" distR="0" wp14:anchorId="50360124" wp14:editId="0A59DEC2">
            <wp:extent cx="1474682" cy="3253088"/>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74682" cy="3253088"/>
                    </a:xfrm>
                    <a:prstGeom prst="rect">
                      <a:avLst/>
                    </a:prstGeom>
                    <a:noFill/>
                    <a:ln>
                      <a:noFill/>
                    </a:ln>
                  </pic:spPr>
                </pic:pic>
              </a:graphicData>
            </a:graphic>
          </wp:inline>
        </w:drawing>
      </w:r>
      <w:r w:rsidRPr="00AA4168">
        <w:rPr>
          <w:rFonts w:cs="Times New Roman"/>
          <w:b/>
          <w:noProof/>
          <w:color w:val="000000"/>
        </w:rPr>
        <w:drawing>
          <wp:inline distT="0" distB="0" distL="0" distR="0" wp14:anchorId="3C67EC38" wp14:editId="20CD9856">
            <wp:extent cx="1477671" cy="3258420"/>
            <wp:effectExtent l="0" t="0" r="825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7671" cy="3258420"/>
                    </a:xfrm>
                    <a:prstGeom prst="rect">
                      <a:avLst/>
                    </a:prstGeom>
                    <a:noFill/>
                    <a:ln>
                      <a:noFill/>
                    </a:ln>
                  </pic:spPr>
                </pic:pic>
              </a:graphicData>
            </a:graphic>
          </wp:inline>
        </w:drawing>
      </w:r>
      <w:r w:rsidRPr="00AA4168">
        <w:rPr>
          <w:rFonts w:cs="Times New Roman"/>
          <w:b/>
          <w:noProof/>
          <w:color w:val="000000"/>
        </w:rPr>
        <w:drawing>
          <wp:inline distT="0" distB="0" distL="0" distR="0" wp14:anchorId="525DFF8F" wp14:editId="4AA72DBA">
            <wp:extent cx="1477670" cy="325842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77670" cy="3258420"/>
                    </a:xfrm>
                    <a:prstGeom prst="rect">
                      <a:avLst/>
                    </a:prstGeom>
                    <a:noFill/>
                    <a:ln>
                      <a:noFill/>
                    </a:ln>
                  </pic:spPr>
                </pic:pic>
              </a:graphicData>
            </a:graphic>
          </wp:inline>
        </w:drawing>
      </w:r>
    </w:p>
    <w:p w14:paraId="31765E13" w14:textId="448AC85A" w:rsidR="006C7B9A" w:rsidRPr="00AA4168" w:rsidRDefault="006C7B9A" w:rsidP="00AA4168">
      <w:pPr>
        <w:pStyle w:val="af2"/>
        <w:spacing w:line="360" w:lineRule="auto"/>
      </w:pPr>
      <w:bookmarkStart w:id="240" w:name="_Toc182330902"/>
      <w:bookmarkStart w:id="241" w:name="_Toc182965867"/>
      <w:bookmarkStart w:id="242" w:name="_Toc183381378"/>
      <w:bookmarkStart w:id="243" w:name="_Toc183382813"/>
      <w:bookmarkStart w:id="244" w:name="_Toc183382891"/>
      <w:bookmarkStart w:id="245" w:name="_Toc183382979"/>
      <w:bookmarkStart w:id="246" w:name="_Toc183425991"/>
      <w:r w:rsidRPr="00AA4168">
        <w:t>圖</w:t>
      </w:r>
      <w:r w:rsidRPr="00AA4168">
        <w:t>1</w:t>
      </w:r>
      <w:r w:rsidR="00575CE5" w:rsidRPr="00AA4168">
        <w:t>9</w:t>
      </w:r>
      <w:r w:rsidRPr="00AA4168">
        <w:t xml:space="preserve"> </w:t>
      </w:r>
      <w:r w:rsidR="0021506B" w:rsidRPr="00AA4168">
        <w:t>情緒小助手</w:t>
      </w:r>
      <w:r w:rsidRPr="00AA4168">
        <w:t>範例二使用結果</w:t>
      </w:r>
      <w:bookmarkEnd w:id="240"/>
      <w:bookmarkEnd w:id="241"/>
      <w:bookmarkEnd w:id="242"/>
      <w:bookmarkEnd w:id="243"/>
      <w:bookmarkEnd w:id="244"/>
      <w:bookmarkEnd w:id="245"/>
      <w:bookmarkEnd w:id="246"/>
    </w:p>
    <w:p w14:paraId="58B323FB" w14:textId="41B57CF0" w:rsidR="00AB27BA" w:rsidRPr="00AA4168" w:rsidRDefault="003877B4" w:rsidP="00AA4168">
      <w:pPr>
        <w:widowControl/>
        <w:spacing w:line="360" w:lineRule="auto"/>
        <w:rPr>
          <w:rFonts w:cs="Times New Roman"/>
          <w:bCs/>
          <w:noProof/>
          <w:color w:val="333333"/>
        </w:rPr>
      </w:pPr>
      <w:r w:rsidRPr="00AA4168">
        <w:rPr>
          <w:rStyle w:val="md-plain"/>
          <w:rFonts w:cs="Times New Roman"/>
          <w:bCs/>
          <w:noProof/>
          <w:color w:val="333333"/>
        </w:rPr>
        <w:br w:type="page"/>
      </w:r>
    </w:p>
    <w:p w14:paraId="771CC68D" w14:textId="75C9EA56" w:rsidR="00C1285F" w:rsidRPr="00AA4168" w:rsidRDefault="00BD32BA" w:rsidP="00AA4168">
      <w:pPr>
        <w:pStyle w:val="2"/>
        <w:spacing w:line="360" w:lineRule="auto"/>
        <w:rPr>
          <w:rFonts w:eastAsia="標楷體" w:cs="Times New Roman"/>
        </w:rPr>
      </w:pPr>
      <w:bookmarkStart w:id="247" w:name="_Toc182311288"/>
      <w:bookmarkStart w:id="248" w:name="_Toc183425949"/>
      <w:r w:rsidRPr="00AA4168">
        <w:rPr>
          <w:rFonts w:eastAsia="標楷體" w:cs="Times New Roman"/>
        </w:rPr>
        <w:lastRenderedPageBreak/>
        <w:t xml:space="preserve">4.3 </w:t>
      </w:r>
      <w:r w:rsidRPr="00AA4168">
        <w:rPr>
          <w:rFonts w:eastAsia="標楷體" w:cs="Times New Roman"/>
        </w:rPr>
        <w:t>系統架構</w:t>
      </w:r>
      <w:bookmarkEnd w:id="247"/>
      <w:bookmarkEnd w:id="248"/>
    </w:p>
    <w:p w14:paraId="567174DB" w14:textId="75B018C1" w:rsidR="00A90F77" w:rsidRPr="00AA4168" w:rsidRDefault="00A90F77" w:rsidP="00AA4168">
      <w:pPr>
        <w:pStyle w:val="3"/>
        <w:spacing w:line="360" w:lineRule="auto"/>
        <w:ind w:leftChars="177" w:left="425"/>
        <w:rPr>
          <w:rFonts w:ascii="Times New Roman" w:eastAsia="標楷體" w:hAnsi="Times New Roman" w:cs="Times New Roman"/>
          <w:b/>
          <w:bCs w:val="0"/>
        </w:rPr>
      </w:pPr>
      <w:bookmarkStart w:id="249" w:name="_Toc182311289"/>
      <w:bookmarkStart w:id="250" w:name="_Toc183425950"/>
      <w:r w:rsidRPr="00AA4168">
        <w:rPr>
          <w:rFonts w:ascii="Times New Roman" w:eastAsia="標楷體" w:hAnsi="Times New Roman" w:cs="Times New Roman"/>
          <w:b/>
          <w:bCs w:val="0"/>
        </w:rPr>
        <w:t>4.3.1 use case</w:t>
      </w:r>
      <w:bookmarkEnd w:id="249"/>
      <w:bookmarkEnd w:id="250"/>
    </w:p>
    <w:p w14:paraId="7FB2A98F" w14:textId="4F6476D8" w:rsidR="00FE5848" w:rsidRPr="00AA4168" w:rsidRDefault="00FE5848" w:rsidP="00AA4168">
      <w:pPr>
        <w:spacing w:line="360" w:lineRule="auto"/>
        <w:ind w:left="425" w:firstLine="480"/>
        <w:rPr>
          <w:rFonts w:cs="Times New Roman"/>
        </w:rPr>
      </w:pPr>
      <w:r w:rsidRPr="00AA4168">
        <w:rPr>
          <w:rFonts w:cs="Times New Roman"/>
        </w:rPr>
        <w:t>下方使用用例圖（</w:t>
      </w:r>
      <w:r w:rsidRPr="00AA4168">
        <w:rPr>
          <w:rFonts w:cs="Times New Roman"/>
        </w:rPr>
        <w:t>use case diagram</w:t>
      </w:r>
      <w:r w:rsidRPr="00AA4168">
        <w:rPr>
          <w:rFonts w:cs="Times New Roman"/>
        </w:rPr>
        <w:t>）分析使用者</w:t>
      </w:r>
      <w:r w:rsidR="00A14C05" w:rsidRPr="00AA4168">
        <w:rPr>
          <w:rFonts w:cs="Times New Roman"/>
        </w:rPr>
        <w:t>與系統</w:t>
      </w:r>
      <w:r w:rsidRPr="00AA4168">
        <w:rPr>
          <w:rFonts w:cs="Times New Roman"/>
        </w:rPr>
        <w:t>之間的使用關係。</w:t>
      </w:r>
    </w:p>
    <w:p w14:paraId="5C3018D1" w14:textId="76E45B2D" w:rsidR="00A14C05" w:rsidRPr="00AA4168" w:rsidRDefault="00A14C05" w:rsidP="00AA4168">
      <w:pPr>
        <w:spacing w:line="360" w:lineRule="auto"/>
        <w:ind w:firstLine="1"/>
        <w:jc w:val="center"/>
        <w:rPr>
          <w:rFonts w:cs="Times New Roman"/>
        </w:rPr>
      </w:pPr>
      <w:r w:rsidRPr="00AA4168">
        <w:rPr>
          <w:rFonts w:cs="Times New Roman"/>
          <w:noProof/>
        </w:rPr>
        <w:drawing>
          <wp:inline distT="0" distB="0" distL="0" distR="0" wp14:anchorId="5637AF2C" wp14:editId="4ADF9E3B">
            <wp:extent cx="3554233" cy="1575870"/>
            <wp:effectExtent l="0" t="0" r="8255"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5455" cy="1580845"/>
                    </a:xfrm>
                    <a:prstGeom prst="rect">
                      <a:avLst/>
                    </a:prstGeom>
                  </pic:spPr>
                </pic:pic>
              </a:graphicData>
            </a:graphic>
          </wp:inline>
        </w:drawing>
      </w:r>
    </w:p>
    <w:p w14:paraId="318AC097" w14:textId="09A27C56" w:rsidR="006C7B9A" w:rsidRPr="00AA4168" w:rsidRDefault="006C7B9A" w:rsidP="00AA4168">
      <w:pPr>
        <w:pStyle w:val="af2"/>
        <w:spacing w:line="360" w:lineRule="auto"/>
      </w:pPr>
      <w:bookmarkStart w:id="251" w:name="_Toc182330903"/>
      <w:bookmarkStart w:id="252" w:name="_Toc182965868"/>
      <w:bookmarkStart w:id="253" w:name="_Toc183381379"/>
      <w:bookmarkStart w:id="254" w:name="_Toc183382814"/>
      <w:bookmarkStart w:id="255" w:name="_Toc183382892"/>
      <w:bookmarkStart w:id="256" w:name="_Toc183382980"/>
      <w:bookmarkStart w:id="257" w:name="_Toc183425992"/>
      <w:r w:rsidRPr="00AA4168">
        <w:t>圖</w:t>
      </w:r>
      <w:r w:rsidR="00575CE5" w:rsidRPr="00AA4168">
        <w:t>20</w:t>
      </w:r>
      <w:r w:rsidRPr="00AA4168">
        <w:t xml:space="preserve"> </w:t>
      </w:r>
      <w:r w:rsidRPr="00AA4168">
        <w:t>登入註冊系統</w:t>
      </w:r>
      <w:r w:rsidRPr="00AA4168">
        <w:t>use case</w:t>
      </w:r>
      <w:bookmarkEnd w:id="251"/>
      <w:bookmarkEnd w:id="252"/>
      <w:bookmarkEnd w:id="253"/>
      <w:bookmarkEnd w:id="254"/>
      <w:bookmarkEnd w:id="255"/>
      <w:bookmarkEnd w:id="256"/>
      <w:bookmarkEnd w:id="257"/>
    </w:p>
    <w:p w14:paraId="4E3750F7" w14:textId="77777777" w:rsidR="006C7B9A" w:rsidRPr="00AA4168" w:rsidRDefault="00A14C05" w:rsidP="00AA4168">
      <w:pPr>
        <w:spacing w:line="360" w:lineRule="auto"/>
        <w:ind w:firstLine="1"/>
        <w:jc w:val="center"/>
        <w:rPr>
          <w:rFonts w:cs="Times New Roman"/>
        </w:rPr>
      </w:pPr>
      <w:r w:rsidRPr="00AA4168">
        <w:rPr>
          <w:rFonts w:cs="Times New Roman"/>
          <w:noProof/>
        </w:rPr>
        <w:drawing>
          <wp:inline distT="0" distB="0" distL="0" distR="0" wp14:anchorId="4FDB1625" wp14:editId="6C8257A7">
            <wp:extent cx="3601444" cy="1311470"/>
            <wp:effectExtent l="0" t="0" r="0"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0332" cy="1318348"/>
                    </a:xfrm>
                    <a:prstGeom prst="rect">
                      <a:avLst/>
                    </a:prstGeom>
                  </pic:spPr>
                </pic:pic>
              </a:graphicData>
            </a:graphic>
          </wp:inline>
        </w:drawing>
      </w:r>
    </w:p>
    <w:p w14:paraId="3B29EE9E" w14:textId="2624BCA0" w:rsidR="006C7B9A" w:rsidRPr="00AA4168" w:rsidRDefault="006C7B9A" w:rsidP="00AA4168">
      <w:pPr>
        <w:pStyle w:val="af2"/>
        <w:spacing w:line="360" w:lineRule="auto"/>
      </w:pPr>
      <w:bookmarkStart w:id="258" w:name="_Toc182330904"/>
      <w:bookmarkStart w:id="259" w:name="_Toc182965869"/>
      <w:bookmarkStart w:id="260" w:name="_Toc183381380"/>
      <w:bookmarkStart w:id="261" w:name="_Toc183382815"/>
      <w:bookmarkStart w:id="262" w:name="_Toc183382893"/>
      <w:bookmarkStart w:id="263" w:name="_Toc183382981"/>
      <w:bookmarkStart w:id="264" w:name="_Toc183425993"/>
      <w:r w:rsidRPr="00AA4168">
        <w:t>圖</w:t>
      </w:r>
      <w:r w:rsidR="00575CE5" w:rsidRPr="00AA4168">
        <w:t>21</w:t>
      </w:r>
      <w:r w:rsidRPr="00AA4168">
        <w:t>日記分析系統</w:t>
      </w:r>
      <w:r w:rsidRPr="00AA4168">
        <w:t>use case</w:t>
      </w:r>
      <w:bookmarkEnd w:id="258"/>
      <w:bookmarkEnd w:id="259"/>
      <w:bookmarkEnd w:id="260"/>
      <w:bookmarkEnd w:id="261"/>
      <w:bookmarkEnd w:id="262"/>
      <w:bookmarkEnd w:id="263"/>
      <w:bookmarkEnd w:id="264"/>
    </w:p>
    <w:p w14:paraId="43E5C017" w14:textId="77777777" w:rsidR="006C7B9A" w:rsidRPr="00AA4168" w:rsidRDefault="00A14C05" w:rsidP="00AA4168">
      <w:pPr>
        <w:spacing w:line="360" w:lineRule="auto"/>
        <w:ind w:firstLine="1"/>
        <w:jc w:val="center"/>
        <w:rPr>
          <w:rFonts w:cs="Times New Roman"/>
        </w:rPr>
      </w:pPr>
      <w:r w:rsidRPr="00AA4168">
        <w:rPr>
          <w:rFonts w:cs="Times New Roman"/>
          <w:noProof/>
        </w:rPr>
        <w:drawing>
          <wp:inline distT="0" distB="0" distL="0" distR="0" wp14:anchorId="071ADD70" wp14:editId="0EEBA8A2">
            <wp:extent cx="2806810" cy="139406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0254" cy="1405713"/>
                    </a:xfrm>
                    <a:prstGeom prst="rect">
                      <a:avLst/>
                    </a:prstGeom>
                  </pic:spPr>
                </pic:pic>
              </a:graphicData>
            </a:graphic>
          </wp:inline>
        </w:drawing>
      </w:r>
    </w:p>
    <w:p w14:paraId="600711E3" w14:textId="62906D44" w:rsidR="006C7B9A" w:rsidRPr="00AA4168" w:rsidRDefault="006C7B9A" w:rsidP="00AA4168">
      <w:pPr>
        <w:pStyle w:val="af2"/>
        <w:spacing w:line="360" w:lineRule="auto"/>
      </w:pPr>
      <w:bookmarkStart w:id="265" w:name="_Toc182330905"/>
      <w:bookmarkStart w:id="266" w:name="_Toc182965870"/>
      <w:bookmarkStart w:id="267" w:name="_Toc183381381"/>
      <w:bookmarkStart w:id="268" w:name="_Toc183382816"/>
      <w:bookmarkStart w:id="269" w:name="_Toc183382894"/>
      <w:bookmarkStart w:id="270" w:name="_Toc183382982"/>
      <w:bookmarkStart w:id="271" w:name="_Toc183425994"/>
      <w:r w:rsidRPr="00AA4168">
        <w:t>圖</w:t>
      </w:r>
      <w:r w:rsidR="00575CE5" w:rsidRPr="00AA4168">
        <w:t>22</w:t>
      </w:r>
      <w:r w:rsidRPr="00AA4168">
        <w:t xml:space="preserve"> </w:t>
      </w:r>
      <w:r w:rsidRPr="00AA4168">
        <w:t>好友系統</w:t>
      </w:r>
      <w:r w:rsidRPr="00AA4168">
        <w:t>use case</w:t>
      </w:r>
      <w:bookmarkEnd w:id="265"/>
      <w:bookmarkEnd w:id="266"/>
      <w:bookmarkEnd w:id="267"/>
      <w:bookmarkEnd w:id="268"/>
      <w:bookmarkEnd w:id="269"/>
      <w:bookmarkEnd w:id="270"/>
      <w:bookmarkEnd w:id="271"/>
    </w:p>
    <w:p w14:paraId="475DBE8C" w14:textId="5CC6CB41" w:rsidR="00A14C05" w:rsidRPr="00AA4168" w:rsidRDefault="00A14C05" w:rsidP="00AA4168">
      <w:pPr>
        <w:spacing w:line="360" w:lineRule="auto"/>
        <w:ind w:firstLine="1"/>
        <w:jc w:val="center"/>
        <w:rPr>
          <w:rFonts w:cs="Times New Roman"/>
        </w:rPr>
      </w:pPr>
      <w:r w:rsidRPr="00AA4168">
        <w:rPr>
          <w:rFonts w:cs="Times New Roman"/>
          <w:noProof/>
        </w:rPr>
        <w:drawing>
          <wp:inline distT="0" distB="0" distL="0" distR="0" wp14:anchorId="2046BB62" wp14:editId="6437BBD2">
            <wp:extent cx="3395207" cy="1255761"/>
            <wp:effectExtent l="0" t="0" r="0" b="19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695" cy="1268517"/>
                    </a:xfrm>
                    <a:prstGeom prst="rect">
                      <a:avLst/>
                    </a:prstGeom>
                  </pic:spPr>
                </pic:pic>
              </a:graphicData>
            </a:graphic>
          </wp:inline>
        </w:drawing>
      </w:r>
    </w:p>
    <w:p w14:paraId="51706D3B" w14:textId="60694E46" w:rsidR="006C7B9A" w:rsidRPr="00AA4168" w:rsidRDefault="006C7B9A" w:rsidP="00AA4168">
      <w:pPr>
        <w:pStyle w:val="af2"/>
        <w:spacing w:line="360" w:lineRule="auto"/>
      </w:pPr>
      <w:bookmarkStart w:id="272" w:name="_Toc182330906"/>
      <w:bookmarkStart w:id="273" w:name="_Toc182965871"/>
      <w:bookmarkStart w:id="274" w:name="_Toc183381382"/>
      <w:bookmarkStart w:id="275" w:name="_Toc183382817"/>
      <w:bookmarkStart w:id="276" w:name="_Toc183382895"/>
      <w:bookmarkStart w:id="277" w:name="_Toc183382983"/>
      <w:bookmarkStart w:id="278" w:name="_Toc183425995"/>
      <w:r w:rsidRPr="00AA4168">
        <w:t>圖</w:t>
      </w:r>
      <w:r w:rsidR="00575CE5" w:rsidRPr="00AA4168">
        <w:t>23</w:t>
      </w:r>
      <w:r w:rsidRPr="00AA4168">
        <w:t>日記分析系統</w:t>
      </w:r>
      <w:r w:rsidRPr="00AA4168">
        <w:t>use case</w:t>
      </w:r>
      <w:bookmarkEnd w:id="272"/>
      <w:bookmarkEnd w:id="273"/>
      <w:bookmarkEnd w:id="274"/>
      <w:bookmarkEnd w:id="275"/>
      <w:bookmarkEnd w:id="276"/>
      <w:bookmarkEnd w:id="277"/>
      <w:bookmarkEnd w:id="278"/>
    </w:p>
    <w:p w14:paraId="599CCAE7" w14:textId="46113FA3" w:rsidR="00A90F77" w:rsidRPr="00AA4168" w:rsidRDefault="00A90F77" w:rsidP="00AA4168">
      <w:pPr>
        <w:pStyle w:val="3"/>
        <w:spacing w:line="360" w:lineRule="auto"/>
        <w:ind w:leftChars="177" w:left="425"/>
        <w:rPr>
          <w:rFonts w:ascii="Times New Roman" w:eastAsia="標楷體" w:hAnsi="Times New Roman" w:cs="Times New Roman"/>
          <w:b/>
          <w:bCs w:val="0"/>
        </w:rPr>
      </w:pPr>
      <w:bookmarkStart w:id="279" w:name="_Toc182311290"/>
      <w:bookmarkStart w:id="280" w:name="_Toc183425951"/>
      <w:r w:rsidRPr="00AA4168">
        <w:rPr>
          <w:rFonts w:ascii="Times New Roman" w:eastAsia="標楷體" w:hAnsi="Times New Roman" w:cs="Times New Roman"/>
          <w:b/>
          <w:bCs w:val="0"/>
        </w:rPr>
        <w:lastRenderedPageBreak/>
        <w:t>4.3.</w:t>
      </w:r>
      <w:r w:rsidR="0000373F" w:rsidRPr="00AA4168">
        <w:rPr>
          <w:rFonts w:ascii="Times New Roman" w:eastAsia="標楷體" w:hAnsi="Times New Roman" w:cs="Times New Roman"/>
          <w:b/>
          <w:bCs w:val="0"/>
        </w:rPr>
        <w:t>2</w:t>
      </w:r>
      <w:r w:rsidRPr="00AA4168">
        <w:rPr>
          <w:rFonts w:ascii="Times New Roman" w:eastAsia="標楷體" w:hAnsi="Times New Roman" w:cs="Times New Roman"/>
          <w:b/>
          <w:bCs w:val="0"/>
        </w:rPr>
        <w:t xml:space="preserve"> </w:t>
      </w:r>
      <w:r w:rsidRPr="00AA4168">
        <w:rPr>
          <w:rFonts w:ascii="Times New Roman" w:eastAsia="標楷體" w:hAnsi="Times New Roman" w:cs="Times New Roman"/>
          <w:b/>
          <w:bCs w:val="0"/>
        </w:rPr>
        <w:t>系統架構</w:t>
      </w:r>
      <w:r w:rsidR="0000373F" w:rsidRPr="00AA4168">
        <w:rPr>
          <w:rFonts w:ascii="Times New Roman" w:eastAsia="標楷體" w:hAnsi="Times New Roman" w:cs="Times New Roman"/>
          <w:b/>
          <w:bCs w:val="0"/>
        </w:rPr>
        <w:t>圖</w:t>
      </w:r>
      <w:bookmarkEnd w:id="279"/>
      <w:bookmarkEnd w:id="280"/>
    </w:p>
    <w:p w14:paraId="11085EBB" w14:textId="683C37A2" w:rsidR="00A20363" w:rsidRPr="00AA4168" w:rsidRDefault="003A212E" w:rsidP="00AA4168">
      <w:pPr>
        <w:spacing w:line="360" w:lineRule="auto"/>
        <w:ind w:left="425" w:firstLine="425"/>
        <w:rPr>
          <w:rFonts w:cs="Times New Roman"/>
        </w:rPr>
      </w:pPr>
      <w:r w:rsidRPr="00AA4168">
        <w:rPr>
          <w:rFonts w:cs="Times New Roman"/>
        </w:rPr>
        <w:t>本專題系統</w:t>
      </w:r>
      <w:r w:rsidR="00A20363" w:rsidRPr="00AA4168">
        <w:rPr>
          <w:rFonts w:cs="Times New Roman"/>
        </w:rPr>
        <w:t>分為</w:t>
      </w:r>
      <w:r w:rsidR="00A20363" w:rsidRPr="00AA4168">
        <w:rPr>
          <w:rFonts w:cs="Times New Roman"/>
        </w:rPr>
        <w:t xml:space="preserve"> AI </w:t>
      </w:r>
      <w:r w:rsidR="00A20363" w:rsidRPr="00AA4168">
        <w:rPr>
          <w:rFonts w:cs="Times New Roman"/>
        </w:rPr>
        <w:t>模型（存於伺服器）、資料庫及前端應用三個主要部分，並透過</w:t>
      </w:r>
      <w:r w:rsidR="00A20363" w:rsidRPr="00AA4168">
        <w:rPr>
          <w:rFonts w:cs="Times New Roman"/>
        </w:rPr>
        <w:t xml:space="preserve"> API </w:t>
      </w:r>
      <w:r w:rsidR="00A20363" w:rsidRPr="00AA4168">
        <w:rPr>
          <w:rFonts w:cs="Times New Roman"/>
        </w:rPr>
        <w:t>進行串接，以提供情緒分析、社交互動及情緒輔助等功能</w:t>
      </w:r>
      <w:r w:rsidRPr="00AA4168">
        <w:rPr>
          <w:rFonts w:cs="Times New Roman"/>
        </w:rPr>
        <w:t>，下圖為系統架構圖</w:t>
      </w:r>
      <w:r w:rsidR="00A20363" w:rsidRPr="00AA4168">
        <w:rPr>
          <w:rFonts w:cs="Times New Roman"/>
        </w:rPr>
        <w:t>。</w:t>
      </w:r>
    </w:p>
    <w:p w14:paraId="0926F3F1" w14:textId="240FEA7B" w:rsidR="00A20363" w:rsidRPr="00AA4168" w:rsidRDefault="003A212E" w:rsidP="00AA4168">
      <w:pPr>
        <w:spacing w:line="360" w:lineRule="auto"/>
        <w:jc w:val="center"/>
        <w:rPr>
          <w:rFonts w:cs="Times New Roman"/>
        </w:rPr>
      </w:pPr>
      <w:r w:rsidRPr="00AA4168">
        <w:rPr>
          <w:rFonts w:cs="Times New Roman"/>
          <w:b/>
          <w:bCs/>
          <w:noProof/>
          <w:sz w:val="28"/>
          <w:szCs w:val="28"/>
        </w:rPr>
        <w:drawing>
          <wp:inline distT="0" distB="0" distL="0" distR="0" wp14:anchorId="5BE88D8A" wp14:editId="53129A1B">
            <wp:extent cx="5367130" cy="4318390"/>
            <wp:effectExtent l="0" t="0" r="5080" b="6350"/>
            <wp:docPr id="40154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4545" name=""/>
                    <pic:cNvPicPr/>
                  </pic:nvPicPr>
                  <pic:blipFill>
                    <a:blip r:embed="rId39"/>
                    <a:stretch>
                      <a:fillRect/>
                    </a:stretch>
                  </pic:blipFill>
                  <pic:spPr>
                    <a:xfrm>
                      <a:off x="0" y="0"/>
                      <a:ext cx="5378343" cy="4327412"/>
                    </a:xfrm>
                    <a:prstGeom prst="rect">
                      <a:avLst/>
                    </a:prstGeom>
                  </pic:spPr>
                </pic:pic>
              </a:graphicData>
            </a:graphic>
          </wp:inline>
        </w:drawing>
      </w:r>
    </w:p>
    <w:p w14:paraId="11A32AE8" w14:textId="0D443BCB" w:rsidR="006C7B9A" w:rsidRPr="00AA4168" w:rsidRDefault="006C7B9A" w:rsidP="00AA4168">
      <w:pPr>
        <w:pStyle w:val="af2"/>
        <w:spacing w:line="360" w:lineRule="auto"/>
      </w:pPr>
      <w:bookmarkStart w:id="281" w:name="_Toc182330907"/>
      <w:bookmarkStart w:id="282" w:name="_Toc182965872"/>
      <w:bookmarkStart w:id="283" w:name="_Toc183381383"/>
      <w:bookmarkStart w:id="284" w:name="_Toc183382818"/>
      <w:bookmarkStart w:id="285" w:name="_Toc183382896"/>
      <w:bookmarkStart w:id="286" w:name="_Toc183382984"/>
      <w:bookmarkStart w:id="287" w:name="_Toc183425996"/>
      <w:r w:rsidRPr="00AA4168">
        <w:t>圖</w:t>
      </w:r>
      <w:r w:rsidR="0059742B" w:rsidRPr="00AA4168">
        <w:t>2</w:t>
      </w:r>
      <w:r w:rsidR="00575CE5" w:rsidRPr="00AA4168">
        <w:t>4</w:t>
      </w:r>
      <w:r w:rsidRPr="00AA4168">
        <w:t xml:space="preserve"> </w:t>
      </w:r>
      <w:r w:rsidRPr="00AA4168">
        <w:t>系統架構圖</w:t>
      </w:r>
      <w:bookmarkEnd w:id="281"/>
      <w:bookmarkEnd w:id="282"/>
      <w:bookmarkEnd w:id="283"/>
      <w:bookmarkEnd w:id="284"/>
      <w:bookmarkEnd w:id="285"/>
      <w:bookmarkEnd w:id="286"/>
      <w:bookmarkEnd w:id="287"/>
    </w:p>
    <w:p w14:paraId="4EBA75AD" w14:textId="1BABE624" w:rsidR="00A20363" w:rsidRPr="00AA4168" w:rsidRDefault="00A20363" w:rsidP="00AA4168">
      <w:pPr>
        <w:spacing w:line="360" w:lineRule="auto"/>
        <w:ind w:leftChars="200" w:left="480" w:firstLine="480"/>
        <w:rPr>
          <w:rFonts w:cs="Times New Roman"/>
        </w:rPr>
      </w:pPr>
      <w:r w:rsidRPr="00AA4168">
        <w:rPr>
          <w:rFonts w:cs="Times New Roman"/>
        </w:rPr>
        <w:t>在伺服器端，部署了兩個主要的</w:t>
      </w:r>
      <w:r w:rsidRPr="00AA4168">
        <w:rPr>
          <w:rFonts w:cs="Times New Roman"/>
        </w:rPr>
        <w:t xml:space="preserve"> AI </w:t>
      </w:r>
      <w:r w:rsidRPr="00AA4168">
        <w:rPr>
          <w:rFonts w:cs="Times New Roman"/>
        </w:rPr>
        <w:t>模型：文字情緒分析模型和</w:t>
      </w:r>
      <w:r w:rsidRPr="00AA4168">
        <w:rPr>
          <w:rFonts w:cs="Times New Roman"/>
        </w:rPr>
        <w:t xml:space="preserve"> </w:t>
      </w:r>
      <w:proofErr w:type="spellStart"/>
      <w:r w:rsidRPr="00AA4168">
        <w:rPr>
          <w:rFonts w:cs="Times New Roman"/>
        </w:rPr>
        <w:t>Ollama</w:t>
      </w:r>
      <w:proofErr w:type="spellEnd"/>
      <w:r w:rsidRPr="00AA4168">
        <w:rPr>
          <w:rFonts w:cs="Times New Roman"/>
        </w:rPr>
        <w:t xml:space="preserve"> </w:t>
      </w:r>
      <w:r w:rsidRPr="00AA4168">
        <w:rPr>
          <w:rFonts w:cs="Times New Roman"/>
        </w:rPr>
        <w:t>聊天機器人。這些模型將負責處理使用者的情緒分析需求，並提供個性化的回應，通過</w:t>
      </w:r>
      <w:r w:rsidRPr="00AA4168">
        <w:rPr>
          <w:rFonts w:cs="Times New Roman"/>
        </w:rPr>
        <w:t xml:space="preserve"> API </w:t>
      </w:r>
      <w:r w:rsidRPr="00AA4168">
        <w:rPr>
          <w:rFonts w:cs="Times New Roman"/>
        </w:rPr>
        <w:t>與應用程式的其他部分進行交互。</w:t>
      </w:r>
    </w:p>
    <w:p w14:paraId="62414164" w14:textId="77777777" w:rsidR="00A20363" w:rsidRPr="00AA4168" w:rsidRDefault="00A20363" w:rsidP="00AA4168">
      <w:pPr>
        <w:spacing w:line="360" w:lineRule="auto"/>
        <w:ind w:leftChars="200" w:left="480" w:firstLine="480"/>
        <w:rPr>
          <w:rFonts w:cs="Times New Roman"/>
        </w:rPr>
      </w:pPr>
      <w:r w:rsidRPr="00AA4168">
        <w:rPr>
          <w:rFonts w:cs="Times New Roman"/>
        </w:rPr>
        <w:t>系統的資料庫使用</w:t>
      </w:r>
      <w:r w:rsidRPr="00AA4168">
        <w:rPr>
          <w:rFonts w:cs="Times New Roman"/>
        </w:rPr>
        <w:t xml:space="preserve"> MySQL </w:t>
      </w:r>
      <w:r w:rsidRPr="00AA4168">
        <w:rPr>
          <w:rFonts w:cs="Times New Roman"/>
        </w:rPr>
        <w:t>和</w:t>
      </w:r>
      <w:r w:rsidRPr="00AA4168">
        <w:rPr>
          <w:rFonts w:cs="Times New Roman"/>
        </w:rPr>
        <w:t xml:space="preserve"> Firebase </w:t>
      </w:r>
      <w:r w:rsidRPr="00AA4168">
        <w:rPr>
          <w:rFonts w:cs="Times New Roman"/>
        </w:rPr>
        <w:t>來管理使用者的註冊和登入資訊。註冊時，資料先儲存在</w:t>
      </w:r>
      <w:r w:rsidRPr="00AA4168">
        <w:rPr>
          <w:rFonts w:cs="Times New Roman"/>
        </w:rPr>
        <w:t xml:space="preserve"> Firebase </w:t>
      </w:r>
      <w:r w:rsidRPr="00AA4168">
        <w:rPr>
          <w:rFonts w:cs="Times New Roman"/>
        </w:rPr>
        <w:t>中，然後同步至</w:t>
      </w:r>
      <w:r w:rsidRPr="00AA4168">
        <w:rPr>
          <w:rFonts w:cs="Times New Roman"/>
        </w:rPr>
        <w:t xml:space="preserve"> MySQL</w:t>
      </w:r>
      <w:r w:rsidRPr="00AA4168">
        <w:rPr>
          <w:rFonts w:cs="Times New Roman"/>
        </w:rPr>
        <w:t>；登入時則由</w:t>
      </w:r>
      <w:r w:rsidRPr="00AA4168">
        <w:rPr>
          <w:rFonts w:cs="Times New Roman"/>
        </w:rPr>
        <w:t xml:space="preserve"> Firebase </w:t>
      </w:r>
      <w:r w:rsidRPr="00AA4168">
        <w:rPr>
          <w:rFonts w:cs="Times New Roman"/>
        </w:rPr>
        <w:t>進行驗證，成功後再將資料同步到</w:t>
      </w:r>
      <w:r w:rsidRPr="00AA4168">
        <w:rPr>
          <w:rFonts w:cs="Times New Roman"/>
        </w:rPr>
        <w:t xml:space="preserve"> MySQL</w:t>
      </w:r>
      <w:r w:rsidRPr="00AA4168">
        <w:rPr>
          <w:rFonts w:cs="Times New Roman"/>
        </w:rPr>
        <w:t>，以便於管理使用者資料。</w:t>
      </w:r>
    </w:p>
    <w:p w14:paraId="23EB9109" w14:textId="77777777" w:rsidR="00FD6759" w:rsidRPr="00AA4168" w:rsidRDefault="00A20363" w:rsidP="00AA4168">
      <w:pPr>
        <w:spacing w:line="360" w:lineRule="auto"/>
        <w:ind w:leftChars="200" w:left="480" w:firstLine="480"/>
        <w:rPr>
          <w:rFonts w:cs="Times New Roman"/>
        </w:rPr>
      </w:pPr>
      <w:r w:rsidRPr="00AA4168">
        <w:rPr>
          <w:rFonts w:cs="Times New Roman"/>
        </w:rPr>
        <w:lastRenderedPageBreak/>
        <w:t>在前端，應用程式包含了五大功能模組：</w:t>
      </w:r>
    </w:p>
    <w:p w14:paraId="062FC514" w14:textId="77777777" w:rsidR="00FD6759" w:rsidRPr="00AA4168" w:rsidRDefault="00A20363" w:rsidP="00AA4168">
      <w:pPr>
        <w:pStyle w:val="a3"/>
        <w:numPr>
          <w:ilvl w:val="0"/>
          <w:numId w:val="19"/>
        </w:numPr>
        <w:spacing w:line="360" w:lineRule="auto"/>
        <w:ind w:leftChars="400" w:left="1440"/>
        <w:rPr>
          <w:rFonts w:cs="Times New Roman"/>
        </w:rPr>
      </w:pPr>
      <w:r w:rsidRPr="00AA4168">
        <w:rPr>
          <w:rFonts w:cs="Times New Roman"/>
        </w:rPr>
        <w:t>日記：讓使用者記錄日常情緒和生活事件。</w:t>
      </w:r>
    </w:p>
    <w:p w14:paraId="6D5F62A9" w14:textId="52D9BCE0" w:rsidR="00A20363" w:rsidRPr="00AA4168" w:rsidRDefault="00A20363" w:rsidP="00AA4168">
      <w:pPr>
        <w:pStyle w:val="a3"/>
        <w:numPr>
          <w:ilvl w:val="0"/>
          <w:numId w:val="19"/>
        </w:numPr>
        <w:spacing w:line="360" w:lineRule="auto"/>
        <w:ind w:leftChars="400" w:left="1440"/>
        <w:rPr>
          <w:rFonts w:cs="Times New Roman"/>
        </w:rPr>
      </w:pPr>
      <w:r w:rsidRPr="00AA4168">
        <w:rPr>
          <w:rFonts w:cs="Times New Roman"/>
        </w:rPr>
        <w:t>情緒分析：根據日記內容進行情緒分析，提供情緒變化的洞察。</w:t>
      </w:r>
    </w:p>
    <w:p w14:paraId="7F58F0F7" w14:textId="77777777" w:rsidR="00A20363" w:rsidRPr="00AA4168" w:rsidRDefault="00A20363" w:rsidP="00AA4168">
      <w:pPr>
        <w:pStyle w:val="a3"/>
        <w:numPr>
          <w:ilvl w:val="0"/>
          <w:numId w:val="19"/>
        </w:numPr>
        <w:spacing w:line="360" w:lineRule="auto"/>
        <w:ind w:leftChars="400" w:left="1440"/>
        <w:rPr>
          <w:rFonts w:cs="Times New Roman"/>
        </w:rPr>
      </w:pPr>
      <w:r w:rsidRPr="00AA4168">
        <w:rPr>
          <w:rFonts w:cs="Times New Roman"/>
        </w:rPr>
        <w:t>情緒小助手：基於情緒分析結果，提供情緒管理建議及輔助。</w:t>
      </w:r>
    </w:p>
    <w:p w14:paraId="12213270" w14:textId="77777777" w:rsidR="00A20363" w:rsidRPr="00AA4168" w:rsidRDefault="00A20363" w:rsidP="00AA4168">
      <w:pPr>
        <w:pStyle w:val="a3"/>
        <w:numPr>
          <w:ilvl w:val="0"/>
          <w:numId w:val="19"/>
        </w:numPr>
        <w:spacing w:line="360" w:lineRule="auto"/>
        <w:ind w:leftChars="400" w:left="1440"/>
        <w:rPr>
          <w:rFonts w:cs="Times New Roman"/>
        </w:rPr>
      </w:pPr>
      <w:r w:rsidRPr="00AA4168">
        <w:rPr>
          <w:rFonts w:cs="Times New Roman"/>
        </w:rPr>
        <w:t>社群分享：使用者可以分享情緒記錄，進行社交互動。</w:t>
      </w:r>
    </w:p>
    <w:p w14:paraId="1E98AC29" w14:textId="411989C5" w:rsidR="00A20363" w:rsidRPr="00AA4168" w:rsidRDefault="00A20363" w:rsidP="00AA4168">
      <w:pPr>
        <w:pStyle w:val="a3"/>
        <w:numPr>
          <w:ilvl w:val="0"/>
          <w:numId w:val="19"/>
        </w:numPr>
        <w:spacing w:line="360" w:lineRule="auto"/>
        <w:ind w:leftChars="400" w:left="1440"/>
        <w:rPr>
          <w:rFonts w:cs="Times New Roman"/>
        </w:rPr>
      </w:pPr>
      <w:r w:rsidRPr="00AA4168">
        <w:rPr>
          <w:rFonts w:cs="Times New Roman"/>
        </w:rPr>
        <w:t>療癒推薦：依情緒狀態，推薦合適的療癒方法，如精油或音樂建議。</w:t>
      </w:r>
    </w:p>
    <w:p w14:paraId="6F20D57C" w14:textId="42C25E5D" w:rsidR="00A90F77" w:rsidRPr="00AA4168" w:rsidRDefault="00A90F77" w:rsidP="00AA4168">
      <w:pPr>
        <w:pStyle w:val="3"/>
        <w:spacing w:line="360" w:lineRule="auto"/>
        <w:ind w:leftChars="177" w:left="425"/>
        <w:rPr>
          <w:rFonts w:ascii="Times New Roman" w:eastAsia="標楷體" w:hAnsi="Times New Roman" w:cs="Times New Roman"/>
          <w:b/>
          <w:bCs w:val="0"/>
        </w:rPr>
      </w:pPr>
      <w:bookmarkStart w:id="288" w:name="_Toc182311291"/>
      <w:bookmarkStart w:id="289" w:name="_Toc183425952"/>
      <w:r w:rsidRPr="00AA4168">
        <w:rPr>
          <w:rFonts w:ascii="Times New Roman" w:eastAsia="標楷體" w:hAnsi="Times New Roman" w:cs="Times New Roman"/>
          <w:b/>
          <w:bCs w:val="0"/>
        </w:rPr>
        <w:t>4.3.</w:t>
      </w:r>
      <w:r w:rsidR="0000373F" w:rsidRPr="00AA4168">
        <w:rPr>
          <w:rFonts w:ascii="Times New Roman" w:eastAsia="標楷體" w:hAnsi="Times New Roman" w:cs="Times New Roman"/>
          <w:b/>
          <w:bCs w:val="0"/>
        </w:rPr>
        <w:t>3</w:t>
      </w:r>
      <w:r w:rsidRPr="00AA4168">
        <w:rPr>
          <w:rFonts w:ascii="Times New Roman" w:eastAsia="標楷體" w:hAnsi="Times New Roman" w:cs="Times New Roman"/>
          <w:b/>
          <w:bCs w:val="0"/>
        </w:rPr>
        <w:t xml:space="preserve"> </w:t>
      </w:r>
      <w:r w:rsidRPr="00AA4168">
        <w:rPr>
          <w:rFonts w:ascii="Times New Roman" w:eastAsia="標楷體" w:hAnsi="Times New Roman" w:cs="Times New Roman"/>
          <w:b/>
          <w:bCs w:val="0"/>
        </w:rPr>
        <w:t>資料庫設計</w:t>
      </w:r>
      <w:bookmarkEnd w:id="288"/>
      <w:bookmarkEnd w:id="289"/>
    </w:p>
    <w:p w14:paraId="4563BCD3" w14:textId="77777777" w:rsidR="00290F19" w:rsidRPr="00AA4168" w:rsidRDefault="00290F19" w:rsidP="00AA4168">
      <w:pPr>
        <w:spacing w:line="360" w:lineRule="auto"/>
        <w:ind w:left="480" w:firstLine="480"/>
        <w:rPr>
          <w:rFonts w:cs="Times New Roman"/>
        </w:rPr>
      </w:pPr>
      <w:r w:rsidRPr="00AA4168">
        <w:rPr>
          <w:rFonts w:cs="Times New Roman"/>
        </w:rPr>
        <w:t>在本系統中，使用了兩種資料庫。分別為</w:t>
      </w:r>
      <w:r w:rsidRPr="00AA4168">
        <w:rPr>
          <w:rFonts w:cs="Times New Roman"/>
        </w:rPr>
        <w:t>Firebase</w:t>
      </w:r>
      <w:r w:rsidRPr="00AA4168">
        <w:rPr>
          <w:rFonts w:cs="Times New Roman"/>
        </w:rPr>
        <w:t>的</w:t>
      </w:r>
      <w:r w:rsidRPr="00AA4168">
        <w:rPr>
          <w:rFonts w:cs="Times New Roman"/>
        </w:rPr>
        <w:t xml:space="preserve"> </w:t>
      </w:r>
      <w:proofErr w:type="spellStart"/>
      <w:r w:rsidRPr="00AA4168">
        <w:rPr>
          <w:rFonts w:cs="Times New Roman"/>
        </w:rPr>
        <w:t>firebaseSmiley</w:t>
      </w:r>
      <w:proofErr w:type="spellEnd"/>
      <w:r w:rsidRPr="00AA4168">
        <w:rPr>
          <w:rFonts w:cs="Times New Roman"/>
        </w:rPr>
        <w:t>和</w:t>
      </w:r>
      <w:r w:rsidRPr="00AA4168">
        <w:rPr>
          <w:rFonts w:cs="Times New Roman"/>
        </w:rPr>
        <w:t xml:space="preserve"> MySQL</w:t>
      </w:r>
      <w:r w:rsidRPr="00AA4168">
        <w:rPr>
          <w:rFonts w:cs="Times New Roman"/>
        </w:rPr>
        <w:t>的</w:t>
      </w:r>
      <w:r w:rsidRPr="00AA4168">
        <w:rPr>
          <w:rFonts w:cs="Times New Roman"/>
        </w:rPr>
        <w:t>smiley</w:t>
      </w:r>
      <w:r w:rsidRPr="00AA4168">
        <w:rPr>
          <w:rFonts w:cs="Times New Roman"/>
        </w:rPr>
        <w:t>。</w:t>
      </w:r>
    </w:p>
    <w:p w14:paraId="402D26A4" w14:textId="77777777" w:rsidR="00290F19" w:rsidRPr="00AA4168" w:rsidRDefault="00290F19" w:rsidP="00AA4168">
      <w:pPr>
        <w:spacing w:line="360" w:lineRule="auto"/>
        <w:ind w:left="480" w:firstLine="480"/>
        <w:rPr>
          <w:rFonts w:cs="Times New Roman"/>
        </w:rPr>
      </w:pPr>
      <w:r w:rsidRPr="00AA4168">
        <w:rPr>
          <w:rFonts w:cs="Times New Roman"/>
        </w:rPr>
        <w:t>首先，利用</w:t>
      </w:r>
      <w:r w:rsidRPr="00AA4168">
        <w:rPr>
          <w:rFonts w:cs="Times New Roman"/>
        </w:rPr>
        <w:t xml:space="preserve"> </w:t>
      </w:r>
      <w:proofErr w:type="spellStart"/>
      <w:r w:rsidRPr="00AA4168">
        <w:rPr>
          <w:rFonts w:cs="Times New Roman"/>
        </w:rPr>
        <w:t>firebaseSmiley</w:t>
      </w:r>
      <w:proofErr w:type="spellEnd"/>
      <w:r w:rsidRPr="00AA4168">
        <w:rPr>
          <w:rFonts w:cs="Times New Roman"/>
        </w:rPr>
        <w:t>下的</w:t>
      </w:r>
      <w:r w:rsidRPr="00AA4168">
        <w:rPr>
          <w:rFonts w:cs="Times New Roman"/>
        </w:rPr>
        <w:t xml:space="preserve"> Authentication </w:t>
      </w:r>
      <w:r w:rsidRPr="00AA4168">
        <w:rPr>
          <w:rFonts w:cs="Times New Roman"/>
        </w:rPr>
        <w:t>資料表儲存用戶身分驗證資訊，像是帳號、註冊方式</w:t>
      </w:r>
      <w:r w:rsidRPr="00AA4168">
        <w:rPr>
          <w:rFonts w:cs="Times New Roman"/>
        </w:rPr>
        <w:t>(</w:t>
      </w:r>
      <w:proofErr w:type="spellStart"/>
      <w:r w:rsidRPr="00AA4168">
        <w:rPr>
          <w:rFonts w:cs="Times New Roman"/>
        </w:rPr>
        <w:t>gmail</w:t>
      </w:r>
      <w:proofErr w:type="spellEnd"/>
      <w:r w:rsidRPr="00AA4168">
        <w:rPr>
          <w:rFonts w:cs="Times New Roman"/>
        </w:rPr>
        <w:t>/google)</w:t>
      </w:r>
      <w:r w:rsidRPr="00AA4168">
        <w:rPr>
          <w:rFonts w:cs="Times New Roman"/>
        </w:rPr>
        <w:t>和唯一標識符等，再透過唯一標識符連接至</w:t>
      </w:r>
      <w:r w:rsidRPr="00AA4168">
        <w:rPr>
          <w:rFonts w:cs="Times New Roman"/>
        </w:rPr>
        <w:t xml:space="preserve"> smiley</w:t>
      </w:r>
      <w:r w:rsidRPr="00AA4168">
        <w:rPr>
          <w:rFonts w:cs="Times New Roman"/>
        </w:rPr>
        <w:t>，實現</w:t>
      </w:r>
      <w:r w:rsidRPr="00AA4168">
        <w:rPr>
          <w:rFonts w:cs="Times New Roman"/>
        </w:rPr>
        <w:t xml:space="preserve"> Firebase </w:t>
      </w:r>
      <w:r w:rsidRPr="00AA4168">
        <w:rPr>
          <w:rFonts w:cs="Times New Roman"/>
        </w:rPr>
        <w:t>與</w:t>
      </w:r>
      <w:r w:rsidRPr="00AA4168">
        <w:rPr>
          <w:rFonts w:cs="Times New Roman"/>
        </w:rPr>
        <w:t xml:space="preserve"> MySQL </w:t>
      </w:r>
      <w:r w:rsidRPr="00AA4168">
        <w:rPr>
          <w:rFonts w:cs="Times New Roman"/>
        </w:rPr>
        <w:t>的資料整合，以同步和管理用戶資料。</w:t>
      </w:r>
    </w:p>
    <w:p w14:paraId="36349F62" w14:textId="1F3042EA" w:rsidR="00290F19" w:rsidRPr="00AA4168" w:rsidRDefault="00290F19" w:rsidP="00AA4168">
      <w:pPr>
        <w:spacing w:line="360" w:lineRule="auto"/>
        <w:ind w:left="480" w:firstLine="480"/>
        <w:rPr>
          <w:rFonts w:cs="Times New Roman"/>
        </w:rPr>
      </w:pPr>
      <w:r w:rsidRPr="00AA4168">
        <w:rPr>
          <w:rFonts w:cs="Times New Roman"/>
        </w:rPr>
        <w:t>而</w:t>
      </w:r>
      <w:r w:rsidRPr="00AA4168">
        <w:rPr>
          <w:rFonts w:cs="Times New Roman"/>
        </w:rPr>
        <w:t xml:space="preserve">MySQL </w:t>
      </w:r>
      <w:r w:rsidRPr="00AA4168">
        <w:rPr>
          <w:rFonts w:cs="Times New Roman"/>
        </w:rPr>
        <w:t>資料庫內包含多個資料表：</w:t>
      </w:r>
      <w:r w:rsidRPr="00AA4168">
        <w:rPr>
          <w:rFonts w:cs="Times New Roman"/>
        </w:rPr>
        <w:t xml:space="preserve">users </w:t>
      </w:r>
      <w:r w:rsidRPr="00AA4168">
        <w:rPr>
          <w:rFonts w:cs="Times New Roman"/>
        </w:rPr>
        <w:t>儲存用戶資訊、</w:t>
      </w:r>
      <w:r w:rsidRPr="00AA4168">
        <w:rPr>
          <w:rFonts w:cs="Times New Roman"/>
        </w:rPr>
        <w:t xml:space="preserve">friends </w:t>
      </w:r>
      <w:r w:rsidRPr="00AA4168">
        <w:rPr>
          <w:rFonts w:cs="Times New Roman"/>
        </w:rPr>
        <w:t>儲存好友關係、</w:t>
      </w:r>
      <w:r w:rsidRPr="00AA4168">
        <w:rPr>
          <w:rFonts w:cs="Times New Roman"/>
        </w:rPr>
        <w:t xml:space="preserve">posts </w:t>
      </w:r>
      <w:r w:rsidRPr="00AA4168">
        <w:rPr>
          <w:rFonts w:cs="Times New Roman"/>
        </w:rPr>
        <w:t>和</w:t>
      </w:r>
      <w:r w:rsidRPr="00AA4168">
        <w:rPr>
          <w:rFonts w:cs="Times New Roman"/>
        </w:rPr>
        <w:t xml:space="preserve"> comments </w:t>
      </w:r>
      <w:r w:rsidRPr="00AA4168">
        <w:rPr>
          <w:rFonts w:cs="Times New Roman"/>
        </w:rPr>
        <w:t>用於貼文及留言互動、</w:t>
      </w:r>
      <w:r w:rsidRPr="00AA4168">
        <w:rPr>
          <w:rFonts w:cs="Times New Roman"/>
        </w:rPr>
        <w:t xml:space="preserve">analysis </w:t>
      </w:r>
      <w:r w:rsidRPr="00AA4168">
        <w:rPr>
          <w:rFonts w:cs="Times New Roman"/>
        </w:rPr>
        <w:t>儲存日記情緒分析結果、</w:t>
      </w:r>
      <w:r w:rsidRPr="00AA4168">
        <w:rPr>
          <w:rFonts w:cs="Times New Roman"/>
        </w:rPr>
        <w:t xml:space="preserve">diaries </w:t>
      </w:r>
      <w:r w:rsidRPr="00AA4168">
        <w:rPr>
          <w:rFonts w:cs="Times New Roman"/>
        </w:rPr>
        <w:t>儲存日記內容、</w:t>
      </w:r>
      <w:r w:rsidRPr="00AA4168">
        <w:rPr>
          <w:rFonts w:cs="Times New Roman"/>
        </w:rPr>
        <w:t xml:space="preserve">flowers </w:t>
      </w:r>
      <w:r w:rsidRPr="00AA4168">
        <w:rPr>
          <w:rFonts w:cs="Times New Roman"/>
        </w:rPr>
        <w:t>儲存植芳園植物精油的資訊和</w:t>
      </w:r>
      <w:proofErr w:type="spellStart"/>
      <w:r w:rsidRPr="00AA4168">
        <w:rPr>
          <w:rFonts w:cs="Times New Roman"/>
        </w:rPr>
        <w:t>robot_chats</w:t>
      </w:r>
      <w:proofErr w:type="spellEnd"/>
      <w:r w:rsidRPr="00AA4168">
        <w:rPr>
          <w:rFonts w:cs="Times New Roman"/>
        </w:rPr>
        <w:t xml:space="preserve"> </w:t>
      </w:r>
      <w:r w:rsidRPr="00AA4168">
        <w:rPr>
          <w:rFonts w:cs="Times New Roman"/>
        </w:rPr>
        <w:t>紀錄聊天機器人對話。</w:t>
      </w:r>
    </w:p>
    <w:p w14:paraId="1BD344F3" w14:textId="77777777" w:rsidR="00290F19" w:rsidRPr="00AA4168" w:rsidRDefault="00290F19" w:rsidP="00AA4168">
      <w:pPr>
        <w:spacing w:line="360" w:lineRule="auto"/>
        <w:jc w:val="center"/>
        <w:rPr>
          <w:rFonts w:cs="Times New Roman"/>
        </w:rPr>
      </w:pPr>
      <w:r w:rsidRPr="00AA4168">
        <w:rPr>
          <w:rFonts w:cs="Times New Roman"/>
          <w:noProof/>
        </w:rPr>
        <w:lastRenderedPageBreak/>
        <w:drawing>
          <wp:inline distT="0" distB="0" distL="0" distR="0" wp14:anchorId="44832F41" wp14:editId="778BEAF2">
            <wp:extent cx="4120213" cy="8102379"/>
            <wp:effectExtent l="0" t="0" r="0" b="0"/>
            <wp:docPr id="2242051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5143" name=""/>
                    <pic:cNvPicPr/>
                  </pic:nvPicPr>
                  <pic:blipFill>
                    <a:blip r:embed="rId40"/>
                    <a:stretch>
                      <a:fillRect/>
                    </a:stretch>
                  </pic:blipFill>
                  <pic:spPr>
                    <a:xfrm>
                      <a:off x="0" y="0"/>
                      <a:ext cx="4137496" cy="8136367"/>
                    </a:xfrm>
                    <a:prstGeom prst="rect">
                      <a:avLst/>
                    </a:prstGeom>
                  </pic:spPr>
                </pic:pic>
              </a:graphicData>
            </a:graphic>
          </wp:inline>
        </w:drawing>
      </w:r>
    </w:p>
    <w:p w14:paraId="40799911" w14:textId="6DFD0F94" w:rsidR="0050513F" w:rsidRPr="00AA4168" w:rsidRDefault="006C7B9A" w:rsidP="00AA4168">
      <w:pPr>
        <w:pStyle w:val="af2"/>
        <w:spacing w:line="360" w:lineRule="auto"/>
      </w:pPr>
      <w:bookmarkStart w:id="290" w:name="_Toc182330908"/>
      <w:bookmarkStart w:id="291" w:name="_Toc182965873"/>
      <w:bookmarkStart w:id="292" w:name="_Toc183381384"/>
      <w:bookmarkStart w:id="293" w:name="_Toc183382819"/>
      <w:bookmarkStart w:id="294" w:name="_Toc183382897"/>
      <w:bookmarkStart w:id="295" w:name="_Toc183382985"/>
      <w:bookmarkStart w:id="296" w:name="_Toc183425997"/>
      <w:r w:rsidRPr="00AA4168">
        <w:t>圖</w:t>
      </w:r>
      <w:r w:rsidRPr="00AA4168">
        <w:t>2</w:t>
      </w:r>
      <w:r w:rsidR="00575CE5" w:rsidRPr="00AA4168">
        <w:t>5</w:t>
      </w:r>
      <w:r w:rsidRPr="00AA4168">
        <w:t xml:space="preserve"> </w:t>
      </w:r>
      <w:r w:rsidRPr="00AA4168">
        <w:t>資</w:t>
      </w:r>
      <w:r w:rsidR="00290F19" w:rsidRPr="00AA4168">
        <w:t>料庫架構</w:t>
      </w:r>
      <w:bookmarkEnd w:id="290"/>
      <w:bookmarkEnd w:id="291"/>
      <w:bookmarkEnd w:id="292"/>
      <w:bookmarkEnd w:id="293"/>
      <w:bookmarkEnd w:id="294"/>
      <w:bookmarkEnd w:id="295"/>
      <w:bookmarkEnd w:id="296"/>
    </w:p>
    <w:p w14:paraId="7859AD87" w14:textId="55A89C1B" w:rsidR="00290F19" w:rsidRPr="00AA4168" w:rsidRDefault="00290F19" w:rsidP="00AA4168">
      <w:pPr>
        <w:spacing w:before="240" w:after="240" w:line="360" w:lineRule="auto"/>
        <w:ind w:left="480" w:firstLine="480"/>
        <w:jc w:val="both"/>
        <w:rPr>
          <w:rFonts w:cs="Times New Roman"/>
        </w:rPr>
      </w:pPr>
      <w:r w:rsidRPr="00AA4168">
        <w:rPr>
          <w:rFonts w:cs="Times New Roman"/>
        </w:rPr>
        <w:lastRenderedPageBreak/>
        <w:t>下圖為不同資料庫中各資料表的欄位描述和資料表之間的關係。</w:t>
      </w:r>
    </w:p>
    <w:p w14:paraId="23630D0E" w14:textId="4D217AEE" w:rsidR="00290F19" w:rsidRPr="00AA4168" w:rsidRDefault="0059189D" w:rsidP="00AA4168">
      <w:pPr>
        <w:spacing w:line="360" w:lineRule="auto"/>
        <w:ind w:leftChars="-708" w:left="-1699" w:rightChars="-590" w:right="-1416"/>
        <w:jc w:val="center"/>
        <w:rPr>
          <w:rFonts w:cs="Times New Roman"/>
        </w:rPr>
      </w:pPr>
      <w:r w:rsidRPr="00AA4168">
        <w:rPr>
          <w:rFonts w:cs="Times New Roman"/>
          <w:noProof/>
        </w:rPr>
        <w:drawing>
          <wp:inline distT="0" distB="0" distL="0" distR="0" wp14:anchorId="1875D867" wp14:editId="6C366F45">
            <wp:extent cx="6470756" cy="7696863"/>
            <wp:effectExtent l="0" t="0" r="635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41">
                      <a:extLst>
                        <a:ext uri="{28A0092B-C50C-407E-A947-70E740481C1C}">
                          <a14:useLocalDpi xmlns:a14="http://schemas.microsoft.com/office/drawing/2010/main" val="0"/>
                        </a:ext>
                      </a:extLst>
                    </a:blip>
                    <a:stretch>
                      <a:fillRect/>
                    </a:stretch>
                  </pic:blipFill>
                  <pic:spPr>
                    <a:xfrm>
                      <a:off x="0" y="0"/>
                      <a:ext cx="6484938" cy="7713733"/>
                    </a:xfrm>
                    <a:prstGeom prst="rect">
                      <a:avLst/>
                    </a:prstGeom>
                  </pic:spPr>
                </pic:pic>
              </a:graphicData>
            </a:graphic>
          </wp:inline>
        </w:drawing>
      </w:r>
    </w:p>
    <w:p w14:paraId="35AADCAB" w14:textId="0D23C19B" w:rsidR="00290F19" w:rsidRPr="00AA4168" w:rsidRDefault="0050513F" w:rsidP="00AA4168">
      <w:pPr>
        <w:pStyle w:val="af2"/>
        <w:spacing w:line="360" w:lineRule="auto"/>
      </w:pPr>
      <w:bookmarkStart w:id="297" w:name="_Toc182330909"/>
      <w:bookmarkStart w:id="298" w:name="_Toc182965874"/>
      <w:bookmarkStart w:id="299" w:name="_Toc183381385"/>
      <w:bookmarkStart w:id="300" w:name="_Toc183382820"/>
      <w:bookmarkStart w:id="301" w:name="_Toc183382898"/>
      <w:bookmarkStart w:id="302" w:name="_Toc183382986"/>
      <w:bookmarkStart w:id="303" w:name="_Toc183425998"/>
      <w:r w:rsidRPr="00AA4168">
        <w:t>圖</w:t>
      </w:r>
      <w:r w:rsidRPr="00AA4168">
        <w:t>2</w:t>
      </w:r>
      <w:r w:rsidR="00575CE5" w:rsidRPr="00AA4168">
        <w:t>6</w:t>
      </w:r>
      <w:r w:rsidR="00290F19" w:rsidRPr="00AA4168">
        <w:t xml:space="preserve"> </w:t>
      </w:r>
      <w:r w:rsidR="00290F19" w:rsidRPr="00AA4168">
        <w:t>實體關聯圖</w:t>
      </w:r>
      <w:r w:rsidR="00290F19" w:rsidRPr="00AA4168">
        <w:t xml:space="preserve"> (ERD)</w:t>
      </w:r>
      <w:bookmarkEnd w:id="297"/>
      <w:bookmarkEnd w:id="298"/>
      <w:bookmarkEnd w:id="299"/>
      <w:bookmarkEnd w:id="300"/>
      <w:bookmarkEnd w:id="301"/>
      <w:bookmarkEnd w:id="302"/>
      <w:bookmarkEnd w:id="303"/>
    </w:p>
    <w:p w14:paraId="4AE39F27" w14:textId="7DC0CDEE" w:rsidR="005B5850" w:rsidRPr="00AA4168" w:rsidRDefault="00A90F77" w:rsidP="00AA4168">
      <w:pPr>
        <w:pStyle w:val="3"/>
        <w:spacing w:line="360" w:lineRule="auto"/>
        <w:ind w:leftChars="177" w:left="425"/>
        <w:rPr>
          <w:rFonts w:ascii="Times New Roman" w:eastAsia="標楷體" w:hAnsi="Times New Roman" w:cs="Times New Roman"/>
          <w:b/>
          <w:bCs w:val="0"/>
        </w:rPr>
      </w:pPr>
      <w:bookmarkStart w:id="304" w:name="_Toc182311292"/>
      <w:bookmarkStart w:id="305" w:name="_Toc183425953"/>
      <w:r w:rsidRPr="00AA4168">
        <w:rPr>
          <w:rFonts w:ascii="Times New Roman" w:eastAsia="標楷體" w:hAnsi="Times New Roman" w:cs="Times New Roman"/>
          <w:b/>
          <w:bCs w:val="0"/>
        </w:rPr>
        <w:lastRenderedPageBreak/>
        <w:t>4.3.</w:t>
      </w:r>
      <w:r w:rsidR="0000373F" w:rsidRPr="00AA4168">
        <w:rPr>
          <w:rFonts w:ascii="Times New Roman" w:eastAsia="標楷體" w:hAnsi="Times New Roman" w:cs="Times New Roman"/>
          <w:b/>
          <w:bCs w:val="0"/>
        </w:rPr>
        <w:t>4</w:t>
      </w:r>
      <w:r w:rsidRPr="00AA4168">
        <w:rPr>
          <w:rFonts w:ascii="Times New Roman" w:eastAsia="標楷體" w:hAnsi="Times New Roman" w:cs="Times New Roman"/>
          <w:b/>
          <w:bCs w:val="0"/>
        </w:rPr>
        <w:t xml:space="preserve"> APP</w:t>
      </w:r>
      <w:r w:rsidRPr="00AA4168">
        <w:rPr>
          <w:rFonts w:ascii="Times New Roman" w:eastAsia="標楷體" w:hAnsi="Times New Roman" w:cs="Times New Roman"/>
          <w:b/>
          <w:bCs w:val="0"/>
        </w:rPr>
        <w:t>架構</w:t>
      </w:r>
      <w:bookmarkEnd w:id="304"/>
      <w:bookmarkEnd w:id="305"/>
    </w:p>
    <w:p w14:paraId="34A8039F" w14:textId="709413DB" w:rsidR="005B5850" w:rsidRPr="00AA4168" w:rsidRDefault="005B5850" w:rsidP="00AA4168">
      <w:pPr>
        <w:spacing w:line="360" w:lineRule="auto"/>
        <w:ind w:left="425" w:firstLine="480"/>
        <w:rPr>
          <w:rFonts w:cs="Times New Roman"/>
        </w:rPr>
      </w:pPr>
      <w:r w:rsidRPr="00AA4168">
        <w:rPr>
          <w:rFonts w:cs="Times New Roman"/>
        </w:rPr>
        <w:t>應用程式由使用</w:t>
      </w:r>
      <w:r w:rsidRPr="00AA4168">
        <w:rPr>
          <w:rFonts w:cs="Times New Roman"/>
        </w:rPr>
        <w:t xml:space="preserve"> Flutter </w:t>
      </w:r>
      <w:r w:rsidRPr="00AA4168">
        <w:rPr>
          <w:rFonts w:cs="Times New Roman"/>
        </w:rPr>
        <w:t>開發，旨在為使用者提供一個情緒管理、生活記錄、推薦與社交互動的多功能平台。</w:t>
      </w:r>
      <w:r w:rsidR="00C609A0" w:rsidRPr="00AA4168">
        <w:rPr>
          <w:rFonts w:cs="Times New Roman"/>
        </w:rPr>
        <w:t>下圖為</w:t>
      </w:r>
      <w:r w:rsidR="00C609A0" w:rsidRPr="00AA4168">
        <w:rPr>
          <w:rFonts w:cs="Times New Roman"/>
        </w:rPr>
        <w:t>APP</w:t>
      </w:r>
      <w:r w:rsidR="00C609A0" w:rsidRPr="00AA4168">
        <w:rPr>
          <w:rFonts w:cs="Times New Roman"/>
        </w:rPr>
        <w:t>架構圖：</w:t>
      </w:r>
    </w:p>
    <w:p w14:paraId="217F8EEF" w14:textId="77777777" w:rsidR="00C609A0" w:rsidRPr="00AA4168" w:rsidRDefault="00C609A0" w:rsidP="00AA4168">
      <w:pPr>
        <w:spacing w:line="360" w:lineRule="auto"/>
        <w:jc w:val="center"/>
        <w:rPr>
          <w:rFonts w:cs="Times New Roman"/>
        </w:rPr>
      </w:pPr>
      <w:r w:rsidRPr="00AA4168">
        <w:rPr>
          <w:rFonts w:cs="Times New Roman"/>
          <w:noProof/>
        </w:rPr>
        <w:drawing>
          <wp:inline distT="0" distB="0" distL="0" distR="0" wp14:anchorId="1C6095B9" wp14:editId="405C921B">
            <wp:extent cx="5579745" cy="2738755"/>
            <wp:effectExtent l="0" t="0" r="1905"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2">
                      <a:extLst>
                        <a:ext uri="{28A0092B-C50C-407E-A947-70E740481C1C}">
                          <a14:useLocalDpi xmlns:a14="http://schemas.microsoft.com/office/drawing/2010/main" val="0"/>
                        </a:ext>
                      </a:extLst>
                    </a:blip>
                    <a:stretch>
                      <a:fillRect/>
                    </a:stretch>
                  </pic:blipFill>
                  <pic:spPr>
                    <a:xfrm>
                      <a:off x="0" y="0"/>
                      <a:ext cx="5579745" cy="2738755"/>
                    </a:xfrm>
                    <a:prstGeom prst="rect">
                      <a:avLst/>
                    </a:prstGeom>
                  </pic:spPr>
                </pic:pic>
              </a:graphicData>
            </a:graphic>
          </wp:inline>
        </w:drawing>
      </w:r>
    </w:p>
    <w:p w14:paraId="7BCAB430" w14:textId="050C0F21" w:rsidR="00C609A0" w:rsidRPr="00AA4168" w:rsidRDefault="00C609A0" w:rsidP="00AA4168">
      <w:pPr>
        <w:pStyle w:val="af2"/>
        <w:spacing w:line="360" w:lineRule="auto"/>
      </w:pPr>
      <w:bookmarkStart w:id="306" w:name="_Toc182330910"/>
      <w:bookmarkStart w:id="307" w:name="_Toc182965875"/>
      <w:bookmarkStart w:id="308" w:name="_Toc183381386"/>
      <w:bookmarkStart w:id="309" w:name="_Toc183382821"/>
      <w:bookmarkStart w:id="310" w:name="_Toc183382899"/>
      <w:bookmarkStart w:id="311" w:name="_Toc183382987"/>
      <w:bookmarkStart w:id="312" w:name="_Toc183425999"/>
      <w:r w:rsidRPr="00AA4168">
        <w:t>圖</w:t>
      </w:r>
      <w:r w:rsidR="0050513F" w:rsidRPr="00AA4168">
        <w:t>2</w:t>
      </w:r>
      <w:r w:rsidR="00575CE5" w:rsidRPr="00AA4168">
        <w:t>7</w:t>
      </w:r>
      <w:r w:rsidR="0050513F" w:rsidRPr="00AA4168">
        <w:t xml:space="preserve"> </w:t>
      </w:r>
      <w:r w:rsidRPr="00AA4168">
        <w:t>APP</w:t>
      </w:r>
      <w:r w:rsidRPr="00AA4168">
        <w:t>架構圖</w:t>
      </w:r>
      <w:bookmarkEnd w:id="306"/>
      <w:bookmarkEnd w:id="307"/>
      <w:bookmarkEnd w:id="308"/>
      <w:bookmarkEnd w:id="309"/>
      <w:bookmarkEnd w:id="310"/>
      <w:bookmarkEnd w:id="311"/>
      <w:bookmarkEnd w:id="312"/>
    </w:p>
    <w:p w14:paraId="0DF32D38" w14:textId="77777777" w:rsidR="005B5850" w:rsidRPr="00AA4168" w:rsidRDefault="005B5850" w:rsidP="00AA4168">
      <w:pPr>
        <w:spacing w:line="360" w:lineRule="auto"/>
        <w:ind w:left="425" w:firstLine="480"/>
        <w:rPr>
          <w:rFonts w:cs="Times New Roman"/>
        </w:rPr>
      </w:pPr>
      <w:r w:rsidRPr="00AA4168">
        <w:rPr>
          <w:rFonts w:cs="Times New Roman"/>
        </w:rPr>
        <w:t>首先，登入註冊頁面是使用者進入應用程式的第一步，在此頁面進行帳號的登入或註冊操作。接著進入主頁面，在這裡用戶可以獲取個人化的推薦資訊，包括精油推薦、音樂推薦及每日花語等，提供日常靈感和放鬆建議。</w:t>
      </w:r>
    </w:p>
    <w:p w14:paraId="42421DD1" w14:textId="3DD2A3F9" w:rsidR="005B5850" w:rsidRPr="00AA4168" w:rsidRDefault="005B5850" w:rsidP="00AA4168">
      <w:pPr>
        <w:spacing w:line="360" w:lineRule="auto"/>
        <w:ind w:left="425" w:firstLine="480"/>
        <w:rPr>
          <w:rFonts w:cs="Times New Roman"/>
        </w:rPr>
      </w:pPr>
      <w:r w:rsidRPr="00AA4168">
        <w:rPr>
          <w:rFonts w:cs="Times New Roman"/>
        </w:rPr>
        <w:t>在設置頁面中，使用者可以調整帳號和應用程式的各項偏好設定。社交頁面則提供了發文記錄、好友動態，使使用者能夠與好友互動，分享心情動態，並查看好友的最新貼文。</w:t>
      </w:r>
    </w:p>
    <w:p w14:paraId="3DAC941A" w14:textId="77777777" w:rsidR="005B5850" w:rsidRPr="00AA4168" w:rsidRDefault="005B5850" w:rsidP="00AA4168">
      <w:pPr>
        <w:spacing w:line="360" w:lineRule="auto"/>
        <w:ind w:left="425" w:firstLine="480"/>
        <w:rPr>
          <w:rFonts w:cs="Times New Roman"/>
        </w:rPr>
      </w:pPr>
      <w:r w:rsidRPr="00AA4168">
        <w:rPr>
          <w:rFonts w:cs="Times New Roman"/>
        </w:rPr>
        <w:t>日記主頁提供了一個方便的空間讓使用者記錄日常生活中的點滴。而在分析頁面，應用程式能夠根據日記內容進行數據解析，提供日分析和周分析，幫助使用者更好地了解自己的情緒和行為模式。</w:t>
      </w:r>
    </w:p>
    <w:p w14:paraId="0A0F0D31" w14:textId="77777777" w:rsidR="005B5850" w:rsidRPr="00AA4168" w:rsidRDefault="005B5850" w:rsidP="00AA4168">
      <w:pPr>
        <w:spacing w:line="360" w:lineRule="auto"/>
        <w:ind w:left="425" w:firstLine="480"/>
        <w:rPr>
          <w:rFonts w:cs="Times New Roman"/>
        </w:rPr>
      </w:pPr>
      <w:r w:rsidRPr="00AA4168">
        <w:rPr>
          <w:rFonts w:cs="Times New Roman"/>
        </w:rPr>
        <w:t>最後，小助手功能則為使用者提供提醒與建議，進一步增強使用體驗。</w:t>
      </w:r>
    </w:p>
    <w:p w14:paraId="717A5E1B" w14:textId="46F9EB6A" w:rsidR="00E13B39" w:rsidRPr="00AA4168" w:rsidRDefault="005B5850" w:rsidP="00AA4168">
      <w:pPr>
        <w:spacing w:line="360" w:lineRule="auto"/>
        <w:ind w:left="425" w:firstLine="480"/>
        <w:rPr>
          <w:rFonts w:cs="Times New Roman"/>
        </w:rPr>
      </w:pPr>
      <w:r w:rsidRPr="00AA4168">
        <w:rPr>
          <w:rFonts w:cs="Times New Roman"/>
        </w:rPr>
        <w:t>這款應用程式希望成為使用者生活中的情感陪伴者，透過精心設計的功能，幫助用戶管理情緒並促進社交互動。</w:t>
      </w:r>
    </w:p>
    <w:p w14:paraId="6462926C" w14:textId="733862C7" w:rsidR="007E2E7F" w:rsidRPr="00AA4168" w:rsidRDefault="00A90F77" w:rsidP="00AA4168">
      <w:pPr>
        <w:pStyle w:val="3"/>
        <w:spacing w:line="360" w:lineRule="auto"/>
        <w:ind w:leftChars="177" w:left="425"/>
        <w:rPr>
          <w:rFonts w:ascii="Times New Roman" w:eastAsia="標楷體" w:hAnsi="Times New Roman" w:cs="Times New Roman"/>
          <w:b/>
          <w:bCs w:val="0"/>
        </w:rPr>
      </w:pPr>
      <w:bookmarkStart w:id="313" w:name="_Toc182311293"/>
      <w:bookmarkStart w:id="314" w:name="_Toc183425954"/>
      <w:r w:rsidRPr="00AA4168">
        <w:rPr>
          <w:rFonts w:ascii="Times New Roman" w:eastAsia="標楷體" w:hAnsi="Times New Roman" w:cs="Times New Roman"/>
          <w:b/>
          <w:bCs w:val="0"/>
        </w:rPr>
        <w:lastRenderedPageBreak/>
        <w:t xml:space="preserve">4.3.6 </w:t>
      </w:r>
      <w:r w:rsidRPr="00AA4168">
        <w:rPr>
          <w:rFonts w:ascii="Times New Roman" w:eastAsia="標楷體" w:hAnsi="Times New Roman" w:cs="Times New Roman"/>
          <w:b/>
          <w:bCs w:val="0"/>
        </w:rPr>
        <w:t>使用者介面</w:t>
      </w:r>
      <w:bookmarkEnd w:id="313"/>
      <w:bookmarkEnd w:id="314"/>
    </w:p>
    <w:p w14:paraId="55325411" w14:textId="3BBCC4CB" w:rsidR="00722725" w:rsidRPr="00AA4168" w:rsidRDefault="00722725" w:rsidP="00AA4168">
      <w:pPr>
        <w:spacing w:line="360" w:lineRule="auto"/>
        <w:ind w:left="425" w:firstLine="480"/>
        <w:rPr>
          <w:rFonts w:cs="Times New Roman"/>
        </w:rPr>
      </w:pPr>
      <w:r w:rsidRPr="00AA4168">
        <w:rPr>
          <w:rFonts w:cs="Times New Roman"/>
        </w:rPr>
        <w:t>為達成「多感官</w:t>
      </w:r>
      <w:r w:rsidR="00DD78EB" w:rsidRPr="00AA4168">
        <w:rPr>
          <w:rFonts w:cs="Times New Roman"/>
        </w:rPr>
        <w:t>療癒</w:t>
      </w:r>
      <w:r w:rsidRPr="00AA4168">
        <w:rPr>
          <w:rFonts w:cs="Times New Roman"/>
        </w:rPr>
        <w:t>」之視覺，本專題</w:t>
      </w:r>
      <w:r w:rsidR="006D7E39" w:rsidRPr="00AA4168">
        <w:rPr>
          <w:rFonts w:cs="Times New Roman"/>
        </w:rPr>
        <w:t>特別專注於使用者介面設計，使用</w:t>
      </w:r>
      <w:r w:rsidR="006D7E39" w:rsidRPr="00AA4168">
        <w:rPr>
          <w:rFonts w:cs="Times New Roman"/>
        </w:rPr>
        <w:t xml:space="preserve"> Figma </w:t>
      </w:r>
      <w:r w:rsidR="006D7E39" w:rsidRPr="00AA4168">
        <w:rPr>
          <w:rFonts w:cs="Times New Roman"/>
        </w:rPr>
        <w:t>製作</w:t>
      </w:r>
      <w:r w:rsidR="006D7E39" w:rsidRPr="00AA4168">
        <w:rPr>
          <w:rFonts w:cs="Times New Roman"/>
        </w:rPr>
        <w:t xml:space="preserve"> UI</w:t>
      </w:r>
      <w:r w:rsidR="006D7E39" w:rsidRPr="00AA4168">
        <w:rPr>
          <w:rFonts w:cs="Times New Roman"/>
        </w:rPr>
        <w:t>，再用</w:t>
      </w:r>
      <w:r w:rsidR="006D7E39" w:rsidRPr="00AA4168">
        <w:rPr>
          <w:rFonts w:cs="Times New Roman"/>
        </w:rPr>
        <w:t xml:space="preserve"> </w:t>
      </w:r>
      <w:proofErr w:type="spellStart"/>
      <w:r w:rsidR="006D7E39" w:rsidRPr="00AA4168">
        <w:rPr>
          <w:rFonts w:cs="Times New Roman"/>
        </w:rPr>
        <w:t>Medibang</w:t>
      </w:r>
      <w:proofErr w:type="spellEnd"/>
      <w:r w:rsidR="006D7E39" w:rsidRPr="00AA4168">
        <w:rPr>
          <w:rFonts w:cs="Times New Roman"/>
        </w:rPr>
        <w:t xml:space="preserve"> </w:t>
      </w:r>
      <w:r w:rsidR="006D7E39" w:rsidRPr="00AA4168">
        <w:rPr>
          <w:rFonts w:cs="Times New Roman"/>
        </w:rPr>
        <w:t>設計應用程式中的</w:t>
      </w:r>
      <w:r w:rsidR="006D7E39" w:rsidRPr="00AA4168">
        <w:rPr>
          <w:rFonts w:cs="Times New Roman"/>
        </w:rPr>
        <w:t xml:space="preserve"> logo </w:t>
      </w:r>
      <w:r w:rsidR="006D7E39" w:rsidRPr="00AA4168">
        <w:rPr>
          <w:rFonts w:cs="Times New Roman"/>
        </w:rPr>
        <w:t>及角色等元素。</w:t>
      </w:r>
    </w:p>
    <w:p w14:paraId="62DE6666" w14:textId="3F05BD15"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t>歡迎頁</w:t>
      </w:r>
    </w:p>
    <w:p w14:paraId="5A3391D7" w14:textId="774E3EAC" w:rsidR="006D7E39" w:rsidRPr="00AA4168" w:rsidRDefault="006D7E39" w:rsidP="00AA4168">
      <w:pPr>
        <w:pStyle w:val="a3"/>
        <w:spacing w:line="360" w:lineRule="auto"/>
        <w:ind w:leftChars="0" w:left="851"/>
        <w:jc w:val="center"/>
        <w:rPr>
          <w:rFonts w:cs="Times New Roman"/>
        </w:rPr>
      </w:pPr>
      <w:r w:rsidRPr="00AA4168">
        <w:rPr>
          <w:rFonts w:cs="Times New Roman"/>
          <w:noProof/>
        </w:rPr>
        <w:drawing>
          <wp:inline distT="0" distB="0" distL="0" distR="0" wp14:anchorId="09FA26E2" wp14:editId="5C84FA42">
            <wp:extent cx="1221639" cy="2655736"/>
            <wp:effectExtent l="0" t="0" r="0" b="0"/>
            <wp:docPr id="18363729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72906" name=""/>
                    <pic:cNvPicPr/>
                  </pic:nvPicPr>
                  <pic:blipFill>
                    <a:blip r:embed="rId43">
                      <a:extLst>
                        <a:ext uri="{28A0092B-C50C-407E-A947-70E740481C1C}">
                          <a14:useLocalDpi xmlns:a14="http://schemas.microsoft.com/office/drawing/2010/main" val="0"/>
                        </a:ext>
                      </a:extLst>
                    </a:blip>
                    <a:stretch>
                      <a:fillRect/>
                    </a:stretch>
                  </pic:blipFill>
                  <pic:spPr>
                    <a:xfrm>
                      <a:off x="0" y="0"/>
                      <a:ext cx="1229283" cy="2672354"/>
                    </a:xfrm>
                    <a:prstGeom prst="rect">
                      <a:avLst/>
                    </a:prstGeom>
                  </pic:spPr>
                </pic:pic>
              </a:graphicData>
            </a:graphic>
          </wp:inline>
        </w:drawing>
      </w:r>
      <w:r w:rsidR="00BE7F87" w:rsidRPr="00AA4168">
        <w:rPr>
          <w:rFonts w:cs="Times New Roman"/>
        </w:rPr>
        <w:t xml:space="preserve">　</w:t>
      </w:r>
      <w:r w:rsidRPr="00AA4168">
        <w:rPr>
          <w:rFonts w:cs="Times New Roman"/>
          <w:noProof/>
        </w:rPr>
        <w:drawing>
          <wp:inline distT="0" distB="0" distL="0" distR="0" wp14:anchorId="42C17A29" wp14:editId="41A2158E">
            <wp:extent cx="1195205" cy="2663687"/>
            <wp:effectExtent l="0" t="0" r="5080" b="3810"/>
            <wp:docPr id="7237875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7510" name=""/>
                    <pic:cNvPicPr/>
                  </pic:nvPicPr>
                  <pic:blipFill>
                    <a:blip r:embed="rId44">
                      <a:extLst>
                        <a:ext uri="{28A0092B-C50C-407E-A947-70E740481C1C}">
                          <a14:useLocalDpi xmlns:a14="http://schemas.microsoft.com/office/drawing/2010/main" val="0"/>
                        </a:ext>
                      </a:extLst>
                    </a:blip>
                    <a:stretch>
                      <a:fillRect/>
                    </a:stretch>
                  </pic:blipFill>
                  <pic:spPr>
                    <a:xfrm>
                      <a:off x="0" y="0"/>
                      <a:ext cx="1208416" cy="2693129"/>
                    </a:xfrm>
                    <a:prstGeom prst="rect">
                      <a:avLst/>
                    </a:prstGeom>
                  </pic:spPr>
                </pic:pic>
              </a:graphicData>
            </a:graphic>
          </wp:inline>
        </w:drawing>
      </w:r>
    </w:p>
    <w:p w14:paraId="7BCDC35B" w14:textId="2022A14A" w:rsidR="0050513F" w:rsidRPr="00AA4168" w:rsidRDefault="0050513F" w:rsidP="00AA4168">
      <w:pPr>
        <w:pStyle w:val="af2"/>
        <w:spacing w:line="360" w:lineRule="auto"/>
      </w:pPr>
      <w:bookmarkStart w:id="315" w:name="_Toc182330911"/>
      <w:bookmarkStart w:id="316" w:name="_Toc182965876"/>
      <w:bookmarkStart w:id="317" w:name="_Toc183381387"/>
      <w:bookmarkStart w:id="318" w:name="_Toc183382822"/>
      <w:bookmarkStart w:id="319" w:name="_Toc183382900"/>
      <w:bookmarkStart w:id="320" w:name="_Toc183382988"/>
      <w:bookmarkStart w:id="321" w:name="_Toc183426000"/>
      <w:r w:rsidRPr="00AA4168">
        <w:t>圖</w:t>
      </w:r>
      <w:r w:rsidRPr="00AA4168">
        <w:t>2</w:t>
      </w:r>
      <w:r w:rsidR="00575CE5" w:rsidRPr="00AA4168">
        <w:t>8</w:t>
      </w:r>
      <w:r w:rsidRPr="00AA4168">
        <w:t xml:space="preserve"> </w:t>
      </w:r>
      <w:r w:rsidRPr="00AA4168">
        <w:t>使用者介面</w:t>
      </w:r>
      <w:r w:rsidRPr="00AA4168">
        <w:t>—</w:t>
      </w:r>
      <w:r w:rsidRPr="00AA4168">
        <w:t>歡迎頁</w:t>
      </w:r>
      <w:bookmarkEnd w:id="315"/>
      <w:bookmarkEnd w:id="316"/>
      <w:bookmarkEnd w:id="317"/>
      <w:bookmarkEnd w:id="318"/>
      <w:bookmarkEnd w:id="319"/>
      <w:bookmarkEnd w:id="320"/>
      <w:bookmarkEnd w:id="321"/>
    </w:p>
    <w:p w14:paraId="0E692143" w14:textId="093124FF"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t>登入</w:t>
      </w:r>
    </w:p>
    <w:p w14:paraId="7E8211C4" w14:textId="3C6F46B3" w:rsidR="006D7E39" w:rsidRPr="00AA4168" w:rsidRDefault="006D7E39" w:rsidP="00AA4168">
      <w:pPr>
        <w:pStyle w:val="a3"/>
        <w:numPr>
          <w:ilvl w:val="0"/>
          <w:numId w:val="21"/>
        </w:numPr>
        <w:spacing w:line="360" w:lineRule="auto"/>
        <w:ind w:leftChars="0"/>
        <w:rPr>
          <w:rFonts w:cs="Times New Roman"/>
        </w:rPr>
      </w:pPr>
      <w:r w:rsidRPr="00AA4168">
        <w:rPr>
          <w:rFonts w:cs="Times New Roman"/>
        </w:rPr>
        <w:t>登入帳號與密碼</w:t>
      </w:r>
    </w:p>
    <w:p w14:paraId="13F81A0C" w14:textId="7AC446B9" w:rsidR="006D7E39" w:rsidRPr="00AA4168" w:rsidRDefault="006D7E39" w:rsidP="00AA4168">
      <w:pPr>
        <w:tabs>
          <w:tab w:val="left" w:pos="1308"/>
        </w:tabs>
        <w:spacing w:line="360" w:lineRule="auto"/>
        <w:ind w:left="-284"/>
        <w:rPr>
          <w:rFonts w:cs="Times New Roman"/>
        </w:rPr>
      </w:pPr>
      <w:r w:rsidRPr="00AA4168">
        <w:rPr>
          <w:rFonts w:cs="Times New Roman"/>
          <w:noProof/>
        </w:rPr>
        <w:drawing>
          <wp:inline distT="0" distB="0" distL="0" distR="0" wp14:anchorId="5412FE61" wp14:editId="06E116BE">
            <wp:extent cx="1320800" cy="2816761"/>
            <wp:effectExtent l="0" t="0" r="0" b="3175"/>
            <wp:docPr id="1058025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583" name=""/>
                    <pic:cNvPicPr/>
                  </pic:nvPicPr>
                  <pic:blipFill rotWithShape="1">
                    <a:blip r:embed="rId45">
                      <a:extLst>
                        <a:ext uri="{28A0092B-C50C-407E-A947-70E740481C1C}">
                          <a14:useLocalDpi xmlns:a14="http://schemas.microsoft.com/office/drawing/2010/main" val="0"/>
                        </a:ext>
                      </a:extLst>
                    </a:blip>
                    <a:srcRect t="8540"/>
                    <a:stretch/>
                  </pic:blipFill>
                  <pic:spPr bwMode="auto">
                    <a:xfrm>
                      <a:off x="0" y="0"/>
                      <a:ext cx="1328968" cy="2834179"/>
                    </a:xfrm>
                    <a:prstGeom prst="rect">
                      <a:avLst/>
                    </a:prstGeom>
                    <a:ln>
                      <a:noFill/>
                    </a:ln>
                    <a:extLst>
                      <a:ext uri="{53640926-AAD7-44D8-BBD7-CCE9431645EC}">
                        <a14:shadowObscured xmlns:a14="http://schemas.microsoft.com/office/drawing/2010/main"/>
                      </a:ext>
                    </a:extLst>
                  </pic:spPr>
                </pic:pic>
              </a:graphicData>
            </a:graphic>
          </wp:inline>
        </w:drawing>
      </w:r>
      <w:r w:rsidRPr="00AA4168">
        <w:rPr>
          <w:rFonts w:cs="Times New Roman"/>
        </w:rPr>
        <w:t xml:space="preserve">　</w:t>
      </w:r>
      <w:r w:rsidRPr="00AA4168">
        <w:rPr>
          <w:rFonts w:cs="Times New Roman"/>
          <w:noProof/>
        </w:rPr>
        <w:drawing>
          <wp:inline distT="0" distB="0" distL="0" distR="0" wp14:anchorId="12884EE2" wp14:editId="5704F5E5">
            <wp:extent cx="1287145" cy="2827185"/>
            <wp:effectExtent l="0" t="0" r="8255" b="0"/>
            <wp:docPr id="15644064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6435" name=""/>
                    <pic:cNvPicPr/>
                  </pic:nvPicPr>
                  <pic:blipFill rotWithShape="1">
                    <a:blip r:embed="rId46">
                      <a:extLst>
                        <a:ext uri="{28A0092B-C50C-407E-A947-70E740481C1C}">
                          <a14:useLocalDpi xmlns:a14="http://schemas.microsoft.com/office/drawing/2010/main" val="0"/>
                        </a:ext>
                      </a:extLst>
                    </a:blip>
                    <a:srcRect t="7587"/>
                    <a:stretch/>
                  </pic:blipFill>
                  <pic:spPr bwMode="auto">
                    <a:xfrm>
                      <a:off x="0" y="0"/>
                      <a:ext cx="1292626" cy="2839224"/>
                    </a:xfrm>
                    <a:prstGeom prst="rect">
                      <a:avLst/>
                    </a:prstGeom>
                    <a:ln>
                      <a:noFill/>
                    </a:ln>
                    <a:extLst>
                      <a:ext uri="{53640926-AAD7-44D8-BBD7-CCE9431645EC}">
                        <a14:shadowObscured xmlns:a14="http://schemas.microsoft.com/office/drawing/2010/main"/>
                      </a:ext>
                    </a:extLst>
                  </pic:spPr>
                </pic:pic>
              </a:graphicData>
            </a:graphic>
          </wp:inline>
        </w:drawing>
      </w:r>
      <w:r w:rsidRPr="00AA4168">
        <w:rPr>
          <w:rFonts w:cs="Times New Roman"/>
        </w:rPr>
        <w:t xml:space="preserve">　</w:t>
      </w:r>
      <w:r w:rsidRPr="00AA4168">
        <w:rPr>
          <w:rFonts w:cs="Times New Roman"/>
          <w:noProof/>
        </w:rPr>
        <w:drawing>
          <wp:inline distT="0" distB="0" distL="0" distR="0" wp14:anchorId="4853C63A" wp14:editId="62AC4B75">
            <wp:extent cx="1305560" cy="2829229"/>
            <wp:effectExtent l="0" t="0" r="8890" b="9525"/>
            <wp:docPr id="20046906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0633" name=""/>
                    <pic:cNvPicPr/>
                  </pic:nvPicPr>
                  <pic:blipFill rotWithShape="1">
                    <a:blip r:embed="rId47">
                      <a:extLst>
                        <a:ext uri="{28A0092B-C50C-407E-A947-70E740481C1C}">
                          <a14:useLocalDpi xmlns:a14="http://schemas.microsoft.com/office/drawing/2010/main" val="0"/>
                        </a:ext>
                      </a:extLst>
                    </a:blip>
                    <a:srcRect t="6111"/>
                    <a:stretch/>
                  </pic:blipFill>
                  <pic:spPr bwMode="auto">
                    <a:xfrm>
                      <a:off x="0" y="0"/>
                      <a:ext cx="1307724" cy="2833919"/>
                    </a:xfrm>
                    <a:prstGeom prst="rect">
                      <a:avLst/>
                    </a:prstGeom>
                    <a:ln>
                      <a:noFill/>
                    </a:ln>
                    <a:extLst>
                      <a:ext uri="{53640926-AAD7-44D8-BBD7-CCE9431645EC}">
                        <a14:shadowObscured xmlns:a14="http://schemas.microsoft.com/office/drawing/2010/main"/>
                      </a:ext>
                    </a:extLst>
                  </pic:spPr>
                </pic:pic>
              </a:graphicData>
            </a:graphic>
          </wp:inline>
        </w:drawing>
      </w:r>
      <w:r w:rsidRPr="00AA4168">
        <w:rPr>
          <w:rFonts w:cs="Times New Roman"/>
        </w:rPr>
        <w:t xml:space="preserve">　</w:t>
      </w:r>
      <w:r w:rsidRPr="00AA4168">
        <w:rPr>
          <w:rFonts w:cs="Times New Roman"/>
          <w:noProof/>
        </w:rPr>
        <w:drawing>
          <wp:inline distT="0" distB="0" distL="0" distR="0" wp14:anchorId="00EF1A45" wp14:editId="69E388FB">
            <wp:extent cx="1330865" cy="2819400"/>
            <wp:effectExtent l="0" t="0" r="3175" b="0"/>
            <wp:docPr id="12936824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82462" name=""/>
                    <pic:cNvPicPr/>
                  </pic:nvPicPr>
                  <pic:blipFill rotWithShape="1">
                    <a:blip r:embed="rId48">
                      <a:extLst>
                        <a:ext uri="{28A0092B-C50C-407E-A947-70E740481C1C}">
                          <a14:useLocalDpi xmlns:a14="http://schemas.microsoft.com/office/drawing/2010/main" val="0"/>
                        </a:ext>
                      </a:extLst>
                    </a:blip>
                    <a:srcRect t="6988"/>
                    <a:stretch/>
                  </pic:blipFill>
                  <pic:spPr bwMode="auto">
                    <a:xfrm>
                      <a:off x="0" y="0"/>
                      <a:ext cx="1336426" cy="2831181"/>
                    </a:xfrm>
                    <a:prstGeom prst="rect">
                      <a:avLst/>
                    </a:prstGeom>
                    <a:ln>
                      <a:noFill/>
                    </a:ln>
                    <a:extLst>
                      <a:ext uri="{53640926-AAD7-44D8-BBD7-CCE9431645EC}">
                        <a14:shadowObscured xmlns:a14="http://schemas.microsoft.com/office/drawing/2010/main"/>
                      </a:ext>
                    </a:extLst>
                  </pic:spPr>
                </pic:pic>
              </a:graphicData>
            </a:graphic>
          </wp:inline>
        </w:drawing>
      </w:r>
    </w:p>
    <w:p w14:paraId="56DA13DA" w14:textId="60F68641" w:rsidR="00BE7F87" w:rsidRPr="00AA4168" w:rsidRDefault="00BE7F87" w:rsidP="00AA4168">
      <w:pPr>
        <w:pStyle w:val="af2"/>
        <w:spacing w:line="360" w:lineRule="auto"/>
      </w:pPr>
      <w:bookmarkStart w:id="322" w:name="_Toc182330912"/>
      <w:bookmarkStart w:id="323" w:name="_Toc182965877"/>
      <w:bookmarkStart w:id="324" w:name="_Toc183381388"/>
      <w:bookmarkStart w:id="325" w:name="_Toc183382823"/>
      <w:bookmarkStart w:id="326" w:name="_Toc183382901"/>
      <w:bookmarkStart w:id="327" w:name="_Toc183382989"/>
      <w:bookmarkStart w:id="328" w:name="_Toc183426001"/>
      <w:r w:rsidRPr="00AA4168">
        <w:t>圖</w:t>
      </w:r>
      <w:r w:rsidRPr="00AA4168">
        <w:t>2</w:t>
      </w:r>
      <w:r w:rsidR="00575CE5" w:rsidRPr="00AA4168">
        <w:t>9</w:t>
      </w:r>
      <w:r w:rsidRPr="00AA4168">
        <w:t xml:space="preserve"> </w:t>
      </w:r>
      <w:r w:rsidRPr="00AA4168">
        <w:t>使用者介面</w:t>
      </w:r>
      <w:r w:rsidRPr="00AA4168">
        <w:t>—</w:t>
      </w:r>
      <w:r w:rsidR="0059742B" w:rsidRPr="00AA4168">
        <w:t>登入</w:t>
      </w:r>
      <w:bookmarkEnd w:id="322"/>
      <w:bookmarkEnd w:id="323"/>
      <w:bookmarkEnd w:id="324"/>
      <w:bookmarkEnd w:id="325"/>
      <w:bookmarkEnd w:id="326"/>
      <w:bookmarkEnd w:id="327"/>
      <w:bookmarkEnd w:id="328"/>
    </w:p>
    <w:p w14:paraId="3D64ED2E" w14:textId="61BEA0BB" w:rsidR="006D7E39" w:rsidRPr="00AA4168" w:rsidRDefault="006D7E39" w:rsidP="00AA4168">
      <w:pPr>
        <w:pStyle w:val="a3"/>
        <w:numPr>
          <w:ilvl w:val="0"/>
          <w:numId w:val="21"/>
        </w:numPr>
        <w:spacing w:line="360" w:lineRule="auto"/>
        <w:ind w:leftChars="0"/>
        <w:rPr>
          <w:rFonts w:cs="Times New Roman"/>
        </w:rPr>
      </w:pPr>
      <w:r w:rsidRPr="00AA4168">
        <w:rPr>
          <w:rFonts w:cs="Times New Roman"/>
        </w:rPr>
        <w:lastRenderedPageBreak/>
        <w:t>找回密碼</w:t>
      </w:r>
    </w:p>
    <w:p w14:paraId="6928FF79" w14:textId="2F063DB6" w:rsidR="00E7476D" w:rsidRPr="00AA4168" w:rsidRDefault="00E7476D" w:rsidP="00AA4168">
      <w:pPr>
        <w:pStyle w:val="a3"/>
        <w:spacing w:line="360" w:lineRule="auto"/>
        <w:ind w:leftChars="0" w:left="-709" w:rightChars="-296" w:right="-710"/>
        <w:jc w:val="center"/>
        <w:rPr>
          <w:rFonts w:cs="Times New Roman"/>
        </w:rPr>
      </w:pPr>
      <w:r w:rsidRPr="00AA4168">
        <w:rPr>
          <w:rFonts w:cs="Times New Roman"/>
          <w:noProof/>
        </w:rPr>
        <w:drawing>
          <wp:inline distT="0" distB="0" distL="0" distR="0" wp14:anchorId="257AE5C6" wp14:editId="268EC885">
            <wp:extent cx="1303558" cy="2844000"/>
            <wp:effectExtent l="0" t="0" r="0" b="1905"/>
            <wp:docPr id="1642146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4621" name=""/>
                    <pic:cNvPicPr/>
                  </pic:nvPicPr>
                  <pic:blipFill rotWithShape="1">
                    <a:blip r:embed="rId49">
                      <a:extLst>
                        <a:ext uri="{28A0092B-C50C-407E-A947-70E740481C1C}">
                          <a14:useLocalDpi xmlns:a14="http://schemas.microsoft.com/office/drawing/2010/main" val="0"/>
                        </a:ext>
                      </a:extLst>
                    </a:blip>
                    <a:srcRect t="7713"/>
                    <a:stretch/>
                  </pic:blipFill>
                  <pic:spPr bwMode="auto">
                    <a:xfrm>
                      <a:off x="0" y="0"/>
                      <a:ext cx="1303558" cy="2844000"/>
                    </a:xfrm>
                    <a:prstGeom prst="rect">
                      <a:avLst/>
                    </a:prstGeom>
                    <a:ln>
                      <a:noFill/>
                    </a:ln>
                    <a:extLst>
                      <a:ext uri="{53640926-AAD7-44D8-BBD7-CCE9431645EC}">
                        <a14:shadowObscured xmlns:a14="http://schemas.microsoft.com/office/drawing/2010/main"/>
                      </a:ext>
                    </a:extLst>
                  </pic:spPr>
                </pic:pic>
              </a:graphicData>
            </a:graphic>
          </wp:inline>
        </w:drawing>
      </w:r>
      <w:r w:rsidR="0021506B" w:rsidRPr="00AA4168">
        <w:rPr>
          <w:rFonts w:cs="Times New Roman"/>
        </w:rPr>
        <w:t xml:space="preserve"> </w:t>
      </w:r>
      <w:r w:rsidRPr="00AA4168">
        <w:rPr>
          <w:rFonts w:cs="Times New Roman"/>
          <w:noProof/>
        </w:rPr>
        <w:drawing>
          <wp:inline distT="0" distB="0" distL="0" distR="0" wp14:anchorId="4AF26BDF" wp14:editId="4AC54358">
            <wp:extent cx="1300452" cy="2844000"/>
            <wp:effectExtent l="0" t="0" r="3175" b="0"/>
            <wp:docPr id="5723620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2074" name=""/>
                    <pic:cNvPicPr/>
                  </pic:nvPicPr>
                  <pic:blipFill rotWithShape="1">
                    <a:blip r:embed="rId50">
                      <a:extLst>
                        <a:ext uri="{28A0092B-C50C-407E-A947-70E740481C1C}">
                          <a14:useLocalDpi xmlns:a14="http://schemas.microsoft.com/office/drawing/2010/main" val="0"/>
                        </a:ext>
                      </a:extLst>
                    </a:blip>
                    <a:srcRect l="190" t="6711"/>
                    <a:stretch/>
                  </pic:blipFill>
                  <pic:spPr bwMode="auto">
                    <a:xfrm>
                      <a:off x="0" y="0"/>
                      <a:ext cx="1300452" cy="2844000"/>
                    </a:xfrm>
                    <a:prstGeom prst="rect">
                      <a:avLst/>
                    </a:prstGeom>
                    <a:ln>
                      <a:noFill/>
                    </a:ln>
                    <a:extLst>
                      <a:ext uri="{53640926-AAD7-44D8-BBD7-CCE9431645EC}">
                        <a14:shadowObscured xmlns:a14="http://schemas.microsoft.com/office/drawing/2010/main"/>
                      </a:ext>
                    </a:extLst>
                  </pic:spPr>
                </pic:pic>
              </a:graphicData>
            </a:graphic>
          </wp:inline>
        </w:drawing>
      </w:r>
      <w:r w:rsidR="0021506B" w:rsidRPr="00AA4168">
        <w:rPr>
          <w:rFonts w:cs="Times New Roman"/>
        </w:rPr>
        <w:t xml:space="preserve"> </w:t>
      </w:r>
      <w:r w:rsidRPr="00AA4168">
        <w:rPr>
          <w:rFonts w:cs="Times New Roman"/>
          <w:noProof/>
        </w:rPr>
        <w:drawing>
          <wp:inline distT="0" distB="0" distL="0" distR="0" wp14:anchorId="7E32C1D5" wp14:editId="559DDB92">
            <wp:extent cx="1286317" cy="2844000"/>
            <wp:effectExtent l="0" t="0" r="9525" b="0"/>
            <wp:docPr id="1798823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3065" name=""/>
                    <pic:cNvPicPr/>
                  </pic:nvPicPr>
                  <pic:blipFill rotWithShape="1">
                    <a:blip r:embed="rId51">
                      <a:extLst>
                        <a:ext uri="{28A0092B-C50C-407E-A947-70E740481C1C}">
                          <a14:useLocalDpi xmlns:a14="http://schemas.microsoft.com/office/drawing/2010/main" val="0"/>
                        </a:ext>
                      </a:extLst>
                    </a:blip>
                    <a:srcRect t="5907"/>
                    <a:stretch/>
                  </pic:blipFill>
                  <pic:spPr bwMode="auto">
                    <a:xfrm>
                      <a:off x="0" y="0"/>
                      <a:ext cx="1286317" cy="2844000"/>
                    </a:xfrm>
                    <a:prstGeom prst="rect">
                      <a:avLst/>
                    </a:prstGeom>
                    <a:ln>
                      <a:noFill/>
                    </a:ln>
                    <a:extLst>
                      <a:ext uri="{53640926-AAD7-44D8-BBD7-CCE9431645EC}">
                        <a14:shadowObscured xmlns:a14="http://schemas.microsoft.com/office/drawing/2010/main"/>
                      </a:ext>
                    </a:extLst>
                  </pic:spPr>
                </pic:pic>
              </a:graphicData>
            </a:graphic>
          </wp:inline>
        </w:drawing>
      </w:r>
      <w:r w:rsidR="0021506B" w:rsidRPr="00AA4168">
        <w:rPr>
          <w:rFonts w:cs="Times New Roman"/>
        </w:rPr>
        <w:t xml:space="preserve"> </w:t>
      </w:r>
      <w:r w:rsidRPr="00AA4168">
        <w:rPr>
          <w:rFonts w:cs="Times New Roman"/>
          <w:noProof/>
        </w:rPr>
        <w:drawing>
          <wp:inline distT="0" distB="0" distL="0" distR="0" wp14:anchorId="30516909" wp14:editId="548BF385">
            <wp:extent cx="1321004" cy="2844000"/>
            <wp:effectExtent l="0" t="0" r="0" b="0"/>
            <wp:docPr id="6360621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62129" name=""/>
                    <pic:cNvPicPr/>
                  </pic:nvPicPr>
                  <pic:blipFill rotWithShape="1">
                    <a:blip r:embed="rId52">
                      <a:extLst>
                        <a:ext uri="{28A0092B-C50C-407E-A947-70E740481C1C}">
                          <a14:useLocalDpi xmlns:a14="http://schemas.microsoft.com/office/drawing/2010/main" val="0"/>
                        </a:ext>
                      </a:extLst>
                    </a:blip>
                    <a:srcRect t="6767"/>
                    <a:stretch/>
                  </pic:blipFill>
                  <pic:spPr bwMode="auto">
                    <a:xfrm>
                      <a:off x="0" y="0"/>
                      <a:ext cx="1321004" cy="2844000"/>
                    </a:xfrm>
                    <a:prstGeom prst="rect">
                      <a:avLst/>
                    </a:prstGeom>
                    <a:ln>
                      <a:noFill/>
                    </a:ln>
                    <a:extLst>
                      <a:ext uri="{53640926-AAD7-44D8-BBD7-CCE9431645EC}">
                        <a14:shadowObscured xmlns:a14="http://schemas.microsoft.com/office/drawing/2010/main"/>
                      </a:ext>
                    </a:extLst>
                  </pic:spPr>
                </pic:pic>
              </a:graphicData>
            </a:graphic>
          </wp:inline>
        </w:drawing>
      </w:r>
    </w:p>
    <w:p w14:paraId="606BA32C" w14:textId="50B01D0D" w:rsidR="00BE7F87" w:rsidRPr="00AA4168" w:rsidRDefault="00BE7F87" w:rsidP="00AA4168">
      <w:pPr>
        <w:pStyle w:val="af2"/>
        <w:spacing w:line="360" w:lineRule="auto"/>
      </w:pPr>
      <w:bookmarkStart w:id="329" w:name="_Toc182330913"/>
      <w:bookmarkStart w:id="330" w:name="_Toc182965878"/>
      <w:bookmarkStart w:id="331" w:name="_Toc183381389"/>
      <w:bookmarkStart w:id="332" w:name="_Toc183382824"/>
      <w:bookmarkStart w:id="333" w:name="_Toc183382902"/>
      <w:bookmarkStart w:id="334" w:name="_Toc183382990"/>
      <w:bookmarkStart w:id="335" w:name="_Toc183426002"/>
      <w:r w:rsidRPr="00AA4168">
        <w:t>圖</w:t>
      </w:r>
      <w:r w:rsidR="00575CE5" w:rsidRPr="00AA4168">
        <w:t>30</w:t>
      </w:r>
      <w:r w:rsidRPr="00AA4168">
        <w:t xml:space="preserve"> </w:t>
      </w:r>
      <w:r w:rsidRPr="00AA4168">
        <w:t>使用者介面</w:t>
      </w:r>
      <w:r w:rsidRPr="00AA4168">
        <w:t>—</w:t>
      </w:r>
      <w:r w:rsidR="0059742B" w:rsidRPr="00AA4168">
        <w:t>找回密碼</w:t>
      </w:r>
      <w:bookmarkEnd w:id="329"/>
      <w:bookmarkEnd w:id="330"/>
      <w:bookmarkEnd w:id="331"/>
      <w:bookmarkEnd w:id="332"/>
      <w:bookmarkEnd w:id="333"/>
      <w:bookmarkEnd w:id="334"/>
      <w:bookmarkEnd w:id="335"/>
    </w:p>
    <w:p w14:paraId="2578A51D" w14:textId="77777777" w:rsidR="006D7E39" w:rsidRPr="00AA4168" w:rsidRDefault="006D7E39" w:rsidP="00AA4168">
      <w:pPr>
        <w:pStyle w:val="a3"/>
        <w:numPr>
          <w:ilvl w:val="0"/>
          <w:numId w:val="21"/>
        </w:numPr>
        <w:spacing w:line="360" w:lineRule="auto"/>
        <w:ind w:leftChars="0"/>
        <w:rPr>
          <w:rFonts w:cs="Times New Roman"/>
        </w:rPr>
      </w:pPr>
      <w:r w:rsidRPr="00AA4168">
        <w:rPr>
          <w:rFonts w:cs="Times New Roman"/>
        </w:rPr>
        <w:t>註冊畫面</w:t>
      </w:r>
    </w:p>
    <w:p w14:paraId="32B0A69E" w14:textId="437902A7" w:rsidR="0050513F" w:rsidRPr="00AA4168" w:rsidRDefault="00E7476D" w:rsidP="00AA4168">
      <w:pPr>
        <w:spacing w:line="360" w:lineRule="auto"/>
        <w:ind w:left="480"/>
        <w:jc w:val="center"/>
        <w:rPr>
          <w:rFonts w:cs="Times New Roman"/>
        </w:rPr>
      </w:pPr>
      <w:r w:rsidRPr="00AA4168">
        <w:rPr>
          <w:rFonts w:cs="Times New Roman"/>
          <w:noProof/>
        </w:rPr>
        <w:drawing>
          <wp:inline distT="0" distB="0" distL="0" distR="0" wp14:anchorId="23A6BF42" wp14:editId="1C89B51A">
            <wp:extent cx="1821521" cy="4023360"/>
            <wp:effectExtent l="0" t="0" r="7620" b="0"/>
            <wp:docPr id="712842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322" name=""/>
                    <pic:cNvPicPr/>
                  </pic:nvPicPr>
                  <pic:blipFill rotWithShape="1">
                    <a:blip r:embed="rId53">
                      <a:extLst>
                        <a:ext uri="{28A0092B-C50C-407E-A947-70E740481C1C}">
                          <a14:useLocalDpi xmlns:a14="http://schemas.microsoft.com/office/drawing/2010/main" val="0"/>
                        </a:ext>
                      </a:extLst>
                    </a:blip>
                    <a:srcRect t="5999"/>
                    <a:stretch/>
                  </pic:blipFill>
                  <pic:spPr bwMode="auto">
                    <a:xfrm>
                      <a:off x="0" y="0"/>
                      <a:ext cx="1851267" cy="4089062"/>
                    </a:xfrm>
                    <a:prstGeom prst="rect">
                      <a:avLst/>
                    </a:prstGeom>
                    <a:ln>
                      <a:noFill/>
                    </a:ln>
                    <a:extLst>
                      <a:ext uri="{53640926-AAD7-44D8-BBD7-CCE9431645EC}">
                        <a14:shadowObscured xmlns:a14="http://schemas.microsoft.com/office/drawing/2010/main"/>
                      </a:ext>
                    </a:extLst>
                  </pic:spPr>
                </pic:pic>
              </a:graphicData>
            </a:graphic>
          </wp:inline>
        </w:drawing>
      </w:r>
    </w:p>
    <w:p w14:paraId="360D9E27" w14:textId="0ED515A1" w:rsidR="006D7E39" w:rsidRPr="00AA4168" w:rsidRDefault="00BE7F87" w:rsidP="00AA4168">
      <w:pPr>
        <w:pStyle w:val="af2"/>
        <w:spacing w:line="360" w:lineRule="auto"/>
      </w:pPr>
      <w:bookmarkStart w:id="336" w:name="_Toc182330914"/>
      <w:bookmarkStart w:id="337" w:name="_Toc182965879"/>
      <w:bookmarkStart w:id="338" w:name="_Toc183381390"/>
      <w:bookmarkStart w:id="339" w:name="_Toc183382825"/>
      <w:bookmarkStart w:id="340" w:name="_Toc183382903"/>
      <w:bookmarkStart w:id="341" w:name="_Toc183382991"/>
      <w:bookmarkStart w:id="342" w:name="_Toc183426003"/>
      <w:r w:rsidRPr="00AA4168">
        <w:t>圖</w:t>
      </w:r>
      <w:r w:rsidR="00575CE5" w:rsidRPr="00AA4168">
        <w:t>31</w:t>
      </w:r>
      <w:r w:rsidRPr="00AA4168">
        <w:t xml:space="preserve"> </w:t>
      </w:r>
      <w:r w:rsidRPr="00AA4168">
        <w:t>使用者介面</w:t>
      </w:r>
      <w:r w:rsidRPr="00AA4168">
        <w:t>—</w:t>
      </w:r>
      <w:r w:rsidR="0059742B" w:rsidRPr="00AA4168">
        <w:t>註冊</w:t>
      </w:r>
      <w:bookmarkEnd w:id="336"/>
      <w:bookmarkEnd w:id="337"/>
      <w:bookmarkEnd w:id="338"/>
      <w:bookmarkEnd w:id="339"/>
      <w:bookmarkEnd w:id="340"/>
      <w:bookmarkEnd w:id="341"/>
      <w:bookmarkEnd w:id="342"/>
    </w:p>
    <w:p w14:paraId="7471025C" w14:textId="64B5D02A"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lastRenderedPageBreak/>
        <w:t>主頁</w:t>
      </w:r>
      <w:r w:rsidR="00E7476D" w:rsidRPr="00AA4168">
        <w:rPr>
          <w:rFonts w:cs="Times New Roman"/>
        </w:rPr>
        <w:t>—</w:t>
      </w:r>
      <w:r w:rsidR="00E7476D" w:rsidRPr="00AA4168">
        <w:rPr>
          <w:rFonts w:cs="Times New Roman"/>
        </w:rPr>
        <w:t>多感官</w:t>
      </w:r>
      <w:r w:rsidR="00DD78EB" w:rsidRPr="00AA4168">
        <w:rPr>
          <w:rFonts w:cs="Times New Roman"/>
        </w:rPr>
        <w:t>療癒</w:t>
      </w:r>
      <w:r w:rsidR="00E7476D" w:rsidRPr="00AA4168">
        <w:rPr>
          <w:rFonts w:cs="Times New Roman"/>
        </w:rPr>
        <w:t>方式（包含聽覺、視覺、嗅覺）</w:t>
      </w:r>
    </w:p>
    <w:p w14:paraId="011B60B5" w14:textId="14DA4133" w:rsidR="00E7476D" w:rsidRPr="00AA4168" w:rsidRDefault="00D06E55" w:rsidP="00AA4168">
      <w:pPr>
        <w:pStyle w:val="a3"/>
        <w:spacing w:line="360" w:lineRule="auto"/>
        <w:ind w:leftChars="0" w:left="0"/>
        <w:jc w:val="center"/>
        <w:rPr>
          <w:rFonts w:cs="Times New Roman"/>
        </w:rPr>
      </w:pPr>
      <w:r w:rsidRPr="00AA4168">
        <w:rPr>
          <w:rFonts w:cs="Times New Roman"/>
          <w:noProof/>
        </w:rPr>
        <mc:AlternateContent>
          <mc:Choice Requires="wps">
            <w:drawing>
              <wp:inline distT="0" distB="0" distL="0" distR="0" wp14:anchorId="1205B688" wp14:editId="00382B52">
                <wp:extent cx="472440" cy="457200"/>
                <wp:effectExtent l="0" t="0" r="3810" b="0"/>
                <wp:docPr id="770029466" name="橢圓 1"/>
                <wp:cNvGraphicFramePr/>
                <a:graphic xmlns:a="http://schemas.openxmlformats.org/drawingml/2006/main">
                  <a:graphicData uri="http://schemas.microsoft.com/office/word/2010/wordprocessingShape">
                    <wps:wsp>
                      <wps:cNvSpPr/>
                      <wps:spPr>
                        <a:xfrm>
                          <a:off x="0" y="0"/>
                          <a:ext cx="472440" cy="4572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6987ADF" w14:textId="77777777" w:rsidR="003C117D" w:rsidRPr="009A5396" w:rsidRDefault="003C117D" w:rsidP="00D06E55">
                            <w:pPr>
                              <w:rPr>
                                <w:b/>
                                <w:bCs/>
                                <w:color w:val="000000" w:themeColor="text1"/>
                                <w:sz w:val="8"/>
                                <w:szCs w:val="6"/>
                              </w:rPr>
                            </w:pPr>
                            <w:r w:rsidRPr="009A5396">
                              <w:rPr>
                                <w:rFonts w:hint="eastAsia"/>
                                <w:b/>
                                <w:bCs/>
                                <w:color w:val="000000" w:themeColor="text1"/>
                                <w:sz w:val="28"/>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205B688" id="橢圓 1" o:spid="_x0000_s1026" style="width:37.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" fillcolor="#5b9bd5 [3208]" stroked="f">
                <v:fill opacity="32896f"/>
                <v:textbox>
                  <w:txbxContent>
                    <w:p w14:paraId="76987ADF" w14:textId="77777777" w:rsidR="003C117D" w:rsidRPr="009A5396" w:rsidRDefault="003C117D" w:rsidP="00D06E55">
                      <w:pPr>
                        <w:rPr>
                          <w:b/>
                          <w:bCs/>
                          <w:color w:val="000000" w:themeColor="text1"/>
                          <w:sz w:val="8"/>
                          <w:szCs w:val="6"/>
                        </w:rPr>
                      </w:pPr>
                      <w:r w:rsidRPr="009A5396">
                        <w:rPr>
                          <w:rFonts w:hint="eastAsia"/>
                          <w:b/>
                          <w:bCs/>
                          <w:color w:val="000000" w:themeColor="text1"/>
                          <w:sz w:val="28"/>
                        </w:rPr>
                        <w:t>L</w:t>
                      </w:r>
                    </w:p>
                  </w:txbxContent>
                </v:textbox>
                <w10:anchorlock/>
              </v:oval>
            </w:pict>
          </mc:Fallback>
        </mc:AlternateContent>
      </w:r>
      <w:r w:rsidR="00E7476D" w:rsidRPr="00AA4168">
        <w:rPr>
          <w:rFonts w:cs="Times New Roman"/>
          <w:noProof/>
        </w:rPr>
        <w:drawing>
          <wp:inline distT="0" distB="0" distL="0" distR="0" wp14:anchorId="13E4EB24" wp14:editId="4356B5A7">
            <wp:extent cx="2677231" cy="2870421"/>
            <wp:effectExtent l="0" t="0" r="8890" b="6350"/>
            <wp:docPr id="272530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0256" name=""/>
                    <pic:cNvPicPr/>
                  </pic:nvPicPr>
                  <pic:blipFill>
                    <a:blip r:embed="rId54">
                      <a:extLst>
                        <a:ext uri="{28A0092B-C50C-407E-A947-70E740481C1C}">
                          <a14:useLocalDpi xmlns:a14="http://schemas.microsoft.com/office/drawing/2010/main" val="0"/>
                        </a:ext>
                      </a:extLst>
                    </a:blip>
                    <a:stretch>
                      <a:fillRect/>
                    </a:stretch>
                  </pic:blipFill>
                  <pic:spPr>
                    <a:xfrm>
                      <a:off x="0" y="0"/>
                      <a:ext cx="2690140" cy="2884261"/>
                    </a:xfrm>
                    <a:prstGeom prst="rect">
                      <a:avLst/>
                    </a:prstGeom>
                  </pic:spPr>
                </pic:pic>
              </a:graphicData>
            </a:graphic>
          </wp:inline>
        </w:drawing>
      </w:r>
      <w:r w:rsidRPr="00AA4168">
        <w:rPr>
          <w:rFonts w:cs="Times New Roman"/>
          <w:noProof/>
        </w:rPr>
        <mc:AlternateContent>
          <mc:Choice Requires="wps">
            <w:drawing>
              <wp:inline distT="0" distB="0" distL="0" distR="0" wp14:anchorId="64805AED" wp14:editId="2B2D1196">
                <wp:extent cx="472440" cy="457200"/>
                <wp:effectExtent l="0" t="0" r="3810" b="0"/>
                <wp:docPr id="1946138919" name="橢圓 1"/>
                <wp:cNvGraphicFramePr/>
                <a:graphic xmlns:a="http://schemas.openxmlformats.org/drawingml/2006/main">
                  <a:graphicData uri="http://schemas.microsoft.com/office/word/2010/wordprocessingShape">
                    <wps:wsp>
                      <wps:cNvSpPr/>
                      <wps:spPr>
                        <a:xfrm>
                          <a:off x="0" y="0"/>
                          <a:ext cx="472440" cy="457200"/>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64F2EE5" w14:textId="77777777" w:rsidR="003C117D" w:rsidRPr="009A5396" w:rsidRDefault="003C117D" w:rsidP="00D06E55">
                            <w:pPr>
                              <w:rPr>
                                <w:b/>
                                <w:bCs/>
                                <w:color w:val="000000" w:themeColor="text1"/>
                                <w:sz w:val="8"/>
                                <w:szCs w:val="6"/>
                              </w:rPr>
                            </w:pPr>
                            <w:r>
                              <w:rPr>
                                <w:rFonts w:hint="eastAsia"/>
                                <w:b/>
                                <w:bCs/>
                                <w:color w:val="000000" w:themeColor="text1"/>
                                <w:sz w:val="28"/>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4805AED" id="_x0000_s1027" style="width:37.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" fillcolor="#5b9bd5 [3208]" stroked="f">
                <v:fill opacity="32896f"/>
                <v:textbox>
                  <w:txbxContent>
                    <w:p w14:paraId="364F2EE5" w14:textId="77777777" w:rsidR="003C117D" w:rsidRPr="009A5396" w:rsidRDefault="003C117D" w:rsidP="00D06E55">
                      <w:pPr>
                        <w:rPr>
                          <w:b/>
                          <w:bCs/>
                          <w:color w:val="000000" w:themeColor="text1"/>
                          <w:sz w:val="8"/>
                          <w:szCs w:val="6"/>
                        </w:rPr>
                      </w:pPr>
                      <w:r>
                        <w:rPr>
                          <w:rFonts w:hint="eastAsia"/>
                          <w:b/>
                          <w:bCs/>
                          <w:color w:val="000000" w:themeColor="text1"/>
                          <w:sz w:val="28"/>
                        </w:rPr>
                        <w:t>R</w:t>
                      </w:r>
                    </w:p>
                  </w:txbxContent>
                </v:textbox>
                <w10:anchorlock/>
              </v:oval>
            </w:pict>
          </mc:Fallback>
        </mc:AlternateContent>
      </w:r>
    </w:p>
    <w:p w14:paraId="1403F6BB" w14:textId="17A147C3" w:rsidR="00BE7F87" w:rsidRPr="00AA4168" w:rsidRDefault="00BE7F87" w:rsidP="00AA4168">
      <w:pPr>
        <w:pStyle w:val="af2"/>
        <w:spacing w:line="360" w:lineRule="auto"/>
      </w:pPr>
      <w:bookmarkStart w:id="343" w:name="_Toc182330915"/>
      <w:bookmarkStart w:id="344" w:name="_Toc182965880"/>
      <w:bookmarkStart w:id="345" w:name="_Toc183381391"/>
      <w:bookmarkStart w:id="346" w:name="_Toc183382826"/>
      <w:bookmarkStart w:id="347" w:name="_Toc183382904"/>
      <w:bookmarkStart w:id="348" w:name="_Toc183382992"/>
      <w:bookmarkStart w:id="349" w:name="_Toc183426004"/>
      <w:r w:rsidRPr="00AA4168">
        <w:t>圖</w:t>
      </w:r>
      <w:r w:rsidR="00575CE5" w:rsidRPr="00AA4168">
        <w:t>32</w:t>
      </w:r>
      <w:r w:rsidRPr="00AA4168">
        <w:t xml:space="preserve"> </w:t>
      </w:r>
      <w:r w:rsidRPr="00AA4168">
        <w:t>使用者介面</w:t>
      </w:r>
      <w:r w:rsidRPr="00AA4168">
        <w:t>—</w:t>
      </w:r>
      <w:r w:rsidR="0059742B" w:rsidRPr="00AA4168">
        <w:t>主頁</w:t>
      </w:r>
      <w:bookmarkEnd w:id="343"/>
      <w:bookmarkEnd w:id="344"/>
      <w:bookmarkEnd w:id="345"/>
      <w:bookmarkEnd w:id="346"/>
      <w:bookmarkEnd w:id="347"/>
      <w:bookmarkEnd w:id="348"/>
      <w:bookmarkEnd w:id="349"/>
    </w:p>
    <w:p w14:paraId="7EE5681D" w14:textId="6A37555A" w:rsidR="00E7476D" w:rsidRPr="00AA4168" w:rsidRDefault="00E7476D" w:rsidP="00AA4168">
      <w:pPr>
        <w:spacing w:line="360" w:lineRule="auto"/>
        <w:ind w:left="480" w:firstLine="480"/>
        <w:rPr>
          <w:rFonts w:cs="Times New Roman"/>
        </w:rPr>
      </w:pPr>
      <w:r w:rsidRPr="00AA4168">
        <w:rPr>
          <w:rFonts w:cs="Times New Roman"/>
        </w:rPr>
        <w:t>延續上述的多感官，圖示點選增加與使用者的互動性，富有簡單的趣味以及令情緒感到放鬆、</w:t>
      </w:r>
      <w:r w:rsidR="00DD78EB" w:rsidRPr="00AA4168">
        <w:rPr>
          <w:rFonts w:cs="Times New Roman"/>
        </w:rPr>
        <w:t>療癒</w:t>
      </w:r>
      <w:r w:rsidRPr="00AA4168">
        <w:rPr>
          <w:rFonts w:cs="Times New Roman"/>
        </w:rPr>
        <w:t>。使</w:t>
      </w:r>
      <w:r w:rsidRPr="00AA4168">
        <w:rPr>
          <w:rFonts w:cs="Times New Roman"/>
        </w:rPr>
        <w:t>APP</w:t>
      </w:r>
      <w:r w:rsidRPr="00AA4168">
        <w:rPr>
          <w:rFonts w:cs="Times New Roman"/>
        </w:rPr>
        <w:t>更加契合核心理念。一進入</w:t>
      </w:r>
      <w:r w:rsidRPr="00AA4168">
        <w:rPr>
          <w:rFonts w:cs="Times New Roman"/>
        </w:rPr>
        <w:t>APP</w:t>
      </w:r>
      <w:r w:rsidRPr="00AA4168">
        <w:rPr>
          <w:rFonts w:cs="Times New Roman"/>
        </w:rPr>
        <w:t>，就像使用者回到一個能釋放情緒、感到放鬆，並能無顧忌地寫出真實情緒的避風港。</w:t>
      </w:r>
      <w:r w:rsidR="00D06E55" w:rsidRPr="00AA4168">
        <w:rPr>
          <w:rFonts w:cs="Times New Roman"/>
        </w:rPr>
        <w:t>（</w:t>
      </w:r>
      <w:r w:rsidRPr="00AA4168">
        <w:rPr>
          <w:rFonts w:cs="Times New Roman"/>
        </w:rPr>
        <w:t>初始主頁頁面顯示為左頁，滑動頁面可到右</w:t>
      </w:r>
      <w:r w:rsidR="00D06E55" w:rsidRPr="00AA4168">
        <w:rPr>
          <w:rFonts w:cs="Times New Roman"/>
        </w:rPr>
        <w:t>頁）</w:t>
      </w:r>
    </w:p>
    <w:p w14:paraId="65B3184E" w14:textId="078BCEEC" w:rsidR="00D06E55" w:rsidRPr="00AA4168" w:rsidRDefault="00D06E55" w:rsidP="00AA4168">
      <w:pPr>
        <w:pStyle w:val="a3"/>
        <w:numPr>
          <w:ilvl w:val="0"/>
          <w:numId w:val="21"/>
        </w:numPr>
        <w:tabs>
          <w:tab w:val="left" w:pos="1548"/>
        </w:tabs>
        <w:spacing w:line="360" w:lineRule="auto"/>
        <w:ind w:leftChars="0"/>
        <w:rPr>
          <w:rFonts w:cs="Times New Roman"/>
        </w:rPr>
      </w:pPr>
      <w:r w:rsidRPr="00AA4168">
        <w:rPr>
          <w:rFonts w:cs="Times New Roman"/>
        </w:rPr>
        <w:t>盆栽</w:t>
      </w:r>
      <w:r w:rsidRPr="00AA4168">
        <w:rPr>
          <w:rFonts w:cs="Times New Roman"/>
        </w:rPr>
        <w:t xml:space="preserve"> / </w:t>
      </w:r>
      <w:r w:rsidRPr="00AA4168">
        <w:rPr>
          <w:rFonts w:cs="Times New Roman"/>
        </w:rPr>
        <w:t>功能</w:t>
      </w:r>
      <w:r w:rsidRPr="00AA4168">
        <w:rPr>
          <w:rFonts w:cs="Times New Roman"/>
        </w:rPr>
        <w:t xml:space="preserve"> : </w:t>
      </w:r>
      <w:r w:rsidRPr="00AA4168">
        <w:rPr>
          <w:rFonts w:cs="Times New Roman"/>
        </w:rPr>
        <w:t>花名與花語</w:t>
      </w:r>
      <w:r w:rsidRPr="00AA4168">
        <w:rPr>
          <w:rFonts w:cs="Times New Roman"/>
        </w:rPr>
        <w:t xml:space="preserve"> (</w:t>
      </w:r>
      <w:r w:rsidRPr="00AA4168">
        <w:rPr>
          <w:rFonts w:cs="Times New Roman"/>
        </w:rPr>
        <w:t>不定期更新</w:t>
      </w:r>
      <w:r w:rsidRPr="00AA4168">
        <w:rPr>
          <w:rFonts w:cs="Times New Roman"/>
        </w:rPr>
        <w:t>)</w:t>
      </w:r>
    </w:p>
    <w:p w14:paraId="198DDEBF" w14:textId="022BFF79" w:rsidR="00D06E55" w:rsidRPr="00AA4168" w:rsidRDefault="00D06E55" w:rsidP="00AA4168">
      <w:pPr>
        <w:tabs>
          <w:tab w:val="left" w:pos="1548"/>
        </w:tabs>
        <w:spacing w:line="360" w:lineRule="auto"/>
        <w:jc w:val="center"/>
        <w:rPr>
          <w:rFonts w:cs="Times New Roman"/>
        </w:rPr>
      </w:pPr>
      <w:r w:rsidRPr="00AA4168">
        <w:rPr>
          <w:rFonts w:cs="Times New Roman"/>
          <w:noProof/>
        </w:rPr>
        <w:drawing>
          <wp:inline distT="0" distB="0" distL="0" distR="0" wp14:anchorId="5C4BD512" wp14:editId="46443789">
            <wp:extent cx="1791478" cy="2444701"/>
            <wp:effectExtent l="0" t="0" r="0" b="0"/>
            <wp:docPr id="1723225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25211" name=""/>
                    <pic:cNvPicPr/>
                  </pic:nvPicPr>
                  <pic:blipFill>
                    <a:blip r:embed="rId55">
                      <a:extLst>
                        <a:ext uri="{28A0092B-C50C-407E-A947-70E740481C1C}">
                          <a14:useLocalDpi xmlns:a14="http://schemas.microsoft.com/office/drawing/2010/main" val="0"/>
                        </a:ext>
                      </a:extLst>
                    </a:blip>
                    <a:stretch>
                      <a:fillRect/>
                    </a:stretch>
                  </pic:blipFill>
                  <pic:spPr>
                    <a:xfrm>
                      <a:off x="0" y="0"/>
                      <a:ext cx="1794696" cy="2449092"/>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1F03A083" wp14:editId="5ED4167D">
            <wp:extent cx="1231640" cy="2632191"/>
            <wp:effectExtent l="0" t="0" r="6985" b="0"/>
            <wp:docPr id="397425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25386" name=""/>
                    <pic:cNvPicPr/>
                  </pic:nvPicPr>
                  <pic:blipFill>
                    <a:blip r:embed="rId56">
                      <a:extLst>
                        <a:ext uri="{28A0092B-C50C-407E-A947-70E740481C1C}">
                          <a14:useLocalDpi xmlns:a14="http://schemas.microsoft.com/office/drawing/2010/main" val="0"/>
                        </a:ext>
                      </a:extLst>
                    </a:blip>
                    <a:stretch>
                      <a:fillRect/>
                    </a:stretch>
                  </pic:blipFill>
                  <pic:spPr>
                    <a:xfrm>
                      <a:off x="0" y="0"/>
                      <a:ext cx="1234275" cy="2637822"/>
                    </a:xfrm>
                    <a:prstGeom prst="rect">
                      <a:avLst/>
                    </a:prstGeom>
                  </pic:spPr>
                </pic:pic>
              </a:graphicData>
            </a:graphic>
          </wp:inline>
        </w:drawing>
      </w:r>
    </w:p>
    <w:p w14:paraId="6CF46DF1" w14:textId="2B7CC5A4" w:rsidR="0086748C" w:rsidRPr="00AA4168" w:rsidRDefault="0086748C" w:rsidP="00AA4168">
      <w:pPr>
        <w:pStyle w:val="af2"/>
        <w:spacing w:line="360" w:lineRule="auto"/>
      </w:pPr>
      <w:bookmarkStart w:id="350" w:name="_Toc182330916"/>
      <w:bookmarkStart w:id="351" w:name="_Toc182965881"/>
      <w:bookmarkStart w:id="352" w:name="_Toc183381392"/>
      <w:bookmarkStart w:id="353" w:name="_Toc183382827"/>
      <w:bookmarkStart w:id="354" w:name="_Toc183382905"/>
      <w:bookmarkStart w:id="355" w:name="_Toc183382993"/>
      <w:bookmarkStart w:id="356" w:name="_Toc183426005"/>
      <w:r w:rsidRPr="00AA4168">
        <w:t>圖</w:t>
      </w:r>
      <w:r w:rsidR="00575CE5" w:rsidRPr="00AA4168">
        <w:t>33</w:t>
      </w:r>
      <w:r w:rsidRPr="00AA4168">
        <w:t xml:space="preserve"> </w:t>
      </w:r>
      <w:r w:rsidRPr="00AA4168">
        <w:t>使用者介面</w:t>
      </w:r>
      <w:r w:rsidRPr="00AA4168">
        <w:t>—</w:t>
      </w:r>
      <w:r w:rsidR="0059742B" w:rsidRPr="00AA4168">
        <w:t>主頁點選盆栽</w:t>
      </w:r>
      <w:bookmarkEnd w:id="350"/>
      <w:bookmarkEnd w:id="351"/>
      <w:bookmarkEnd w:id="352"/>
      <w:bookmarkEnd w:id="353"/>
      <w:bookmarkEnd w:id="354"/>
      <w:bookmarkEnd w:id="355"/>
      <w:bookmarkEnd w:id="356"/>
    </w:p>
    <w:p w14:paraId="01E60960" w14:textId="10154A0F" w:rsidR="00D06E55" w:rsidRPr="00AA4168" w:rsidRDefault="00D06E55" w:rsidP="00AA4168">
      <w:pPr>
        <w:pStyle w:val="a3"/>
        <w:numPr>
          <w:ilvl w:val="0"/>
          <w:numId w:val="21"/>
        </w:numPr>
        <w:tabs>
          <w:tab w:val="left" w:pos="528"/>
        </w:tabs>
        <w:spacing w:line="360" w:lineRule="auto"/>
        <w:ind w:leftChars="0"/>
        <w:rPr>
          <w:rFonts w:cs="Times New Roman"/>
        </w:rPr>
      </w:pPr>
      <w:r w:rsidRPr="00AA4168">
        <w:rPr>
          <w:rFonts w:cs="Times New Roman"/>
        </w:rPr>
        <w:lastRenderedPageBreak/>
        <w:t>音響</w:t>
      </w:r>
      <w:r w:rsidRPr="00AA4168">
        <w:rPr>
          <w:rFonts w:cs="Times New Roman"/>
        </w:rPr>
        <w:t xml:space="preserve"> / </w:t>
      </w:r>
      <w:r w:rsidRPr="00AA4168">
        <w:rPr>
          <w:rFonts w:cs="Times New Roman"/>
        </w:rPr>
        <w:t>功能</w:t>
      </w:r>
      <w:r w:rsidRPr="00AA4168">
        <w:rPr>
          <w:rFonts w:cs="Times New Roman"/>
        </w:rPr>
        <w:t xml:space="preserve"> : </w:t>
      </w:r>
      <w:r w:rsidRPr="00AA4168">
        <w:rPr>
          <w:rFonts w:cs="Times New Roman"/>
        </w:rPr>
        <w:t>播放音樂，療癒心靈</w:t>
      </w:r>
      <w:r w:rsidRPr="00AA4168">
        <w:rPr>
          <w:rFonts w:cs="Times New Roman"/>
        </w:rPr>
        <w:t>—</w:t>
      </w:r>
      <w:r w:rsidRPr="00AA4168">
        <w:rPr>
          <w:rFonts w:cs="Times New Roman"/>
        </w:rPr>
        <w:t>多感官體驗之一</w:t>
      </w:r>
    </w:p>
    <w:p w14:paraId="1BC6ED6E" w14:textId="42FF2D56" w:rsidR="001A4FCE" w:rsidRPr="00AA4168" w:rsidRDefault="001A4FCE" w:rsidP="00AA4168">
      <w:pPr>
        <w:pStyle w:val="a3"/>
        <w:tabs>
          <w:tab w:val="left" w:pos="528"/>
        </w:tabs>
        <w:spacing w:line="360" w:lineRule="auto"/>
        <w:ind w:leftChars="0" w:left="960"/>
        <w:rPr>
          <w:rFonts w:cs="Times New Roman"/>
        </w:rPr>
      </w:pPr>
      <w:r w:rsidRPr="00AA4168">
        <w:rPr>
          <w:rFonts w:cs="Times New Roman"/>
          <w:noProof/>
        </w:rPr>
        <w:drawing>
          <wp:inline distT="0" distB="0" distL="0" distR="0" wp14:anchorId="49E8F634" wp14:editId="508828F7">
            <wp:extent cx="1531088" cy="2498093"/>
            <wp:effectExtent l="0" t="0" r="0" b="0"/>
            <wp:docPr id="1284817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7608" name=""/>
                    <pic:cNvPicPr/>
                  </pic:nvPicPr>
                  <pic:blipFill>
                    <a:blip r:embed="rId57">
                      <a:extLst>
                        <a:ext uri="{28A0092B-C50C-407E-A947-70E740481C1C}">
                          <a14:useLocalDpi xmlns:a14="http://schemas.microsoft.com/office/drawing/2010/main" val="0"/>
                        </a:ext>
                      </a:extLst>
                    </a:blip>
                    <a:stretch>
                      <a:fillRect/>
                    </a:stretch>
                  </pic:blipFill>
                  <pic:spPr>
                    <a:xfrm>
                      <a:off x="0" y="0"/>
                      <a:ext cx="1531861" cy="2499354"/>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10E698DA" wp14:editId="68E4D3C3">
            <wp:extent cx="1453351" cy="3147238"/>
            <wp:effectExtent l="0" t="0" r="0" b="0"/>
            <wp:docPr id="1846185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548" name=""/>
                    <pic:cNvPicPr/>
                  </pic:nvPicPr>
                  <pic:blipFill>
                    <a:blip r:embed="rId58">
                      <a:extLst>
                        <a:ext uri="{28A0092B-C50C-407E-A947-70E740481C1C}">
                          <a14:useLocalDpi xmlns:a14="http://schemas.microsoft.com/office/drawing/2010/main" val="0"/>
                        </a:ext>
                      </a:extLst>
                    </a:blip>
                    <a:stretch>
                      <a:fillRect/>
                    </a:stretch>
                  </pic:blipFill>
                  <pic:spPr>
                    <a:xfrm>
                      <a:off x="0" y="0"/>
                      <a:ext cx="1462220" cy="3166444"/>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21E0D5E6" wp14:editId="48571572">
            <wp:extent cx="1435395" cy="3127421"/>
            <wp:effectExtent l="0" t="0" r="0" b="0"/>
            <wp:docPr id="19563273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7319" name=""/>
                    <pic:cNvPicPr/>
                  </pic:nvPicPr>
                  <pic:blipFill>
                    <a:blip r:embed="rId59">
                      <a:extLst>
                        <a:ext uri="{28A0092B-C50C-407E-A947-70E740481C1C}">
                          <a14:useLocalDpi xmlns:a14="http://schemas.microsoft.com/office/drawing/2010/main" val="0"/>
                        </a:ext>
                      </a:extLst>
                    </a:blip>
                    <a:stretch>
                      <a:fillRect/>
                    </a:stretch>
                  </pic:blipFill>
                  <pic:spPr>
                    <a:xfrm>
                      <a:off x="0" y="0"/>
                      <a:ext cx="1436650" cy="3130156"/>
                    </a:xfrm>
                    <a:prstGeom prst="rect">
                      <a:avLst/>
                    </a:prstGeom>
                  </pic:spPr>
                </pic:pic>
              </a:graphicData>
            </a:graphic>
          </wp:inline>
        </w:drawing>
      </w:r>
    </w:p>
    <w:p w14:paraId="527B091E" w14:textId="14E9BA2C" w:rsidR="0086748C" w:rsidRPr="00AA4168" w:rsidRDefault="0086748C" w:rsidP="00AA4168">
      <w:pPr>
        <w:pStyle w:val="af2"/>
        <w:spacing w:line="360" w:lineRule="auto"/>
      </w:pPr>
      <w:bookmarkStart w:id="357" w:name="_Toc182330917"/>
      <w:bookmarkStart w:id="358" w:name="_Toc182965882"/>
      <w:bookmarkStart w:id="359" w:name="_Toc183381393"/>
      <w:bookmarkStart w:id="360" w:name="_Toc183382828"/>
      <w:bookmarkStart w:id="361" w:name="_Toc183382906"/>
      <w:bookmarkStart w:id="362" w:name="_Toc183382994"/>
      <w:bookmarkStart w:id="363" w:name="_Toc183426006"/>
      <w:r w:rsidRPr="00AA4168">
        <w:t>圖</w:t>
      </w:r>
      <w:r w:rsidR="0059742B" w:rsidRPr="00AA4168">
        <w:t>3</w:t>
      </w:r>
      <w:r w:rsidR="00575CE5" w:rsidRPr="00AA4168">
        <w:t>4</w:t>
      </w:r>
      <w:r w:rsidRPr="00AA4168">
        <w:t xml:space="preserve"> </w:t>
      </w:r>
      <w:r w:rsidRPr="00AA4168">
        <w:t>使用者介面</w:t>
      </w:r>
      <w:r w:rsidRPr="00AA4168">
        <w:t>—</w:t>
      </w:r>
      <w:r w:rsidR="0059742B" w:rsidRPr="00AA4168">
        <w:t>主頁點選音響</w:t>
      </w:r>
      <w:bookmarkEnd w:id="357"/>
      <w:bookmarkEnd w:id="358"/>
      <w:bookmarkEnd w:id="359"/>
      <w:bookmarkEnd w:id="360"/>
      <w:bookmarkEnd w:id="361"/>
      <w:bookmarkEnd w:id="362"/>
      <w:bookmarkEnd w:id="363"/>
    </w:p>
    <w:p w14:paraId="6F1A2E98" w14:textId="77777777" w:rsidR="00575CE5" w:rsidRPr="00AA4168" w:rsidRDefault="001A4FCE" w:rsidP="00AA4168">
      <w:pPr>
        <w:pStyle w:val="a3"/>
        <w:numPr>
          <w:ilvl w:val="0"/>
          <w:numId w:val="22"/>
        </w:numPr>
        <w:tabs>
          <w:tab w:val="left" w:pos="2724"/>
        </w:tabs>
        <w:spacing w:line="360" w:lineRule="auto"/>
        <w:ind w:leftChars="0"/>
        <w:rPr>
          <w:rFonts w:cs="Times New Roman"/>
        </w:rPr>
      </w:pPr>
      <w:r w:rsidRPr="00AA4168">
        <w:rPr>
          <w:rFonts w:cs="Times New Roman"/>
        </w:rPr>
        <w:t>精油貓咪畫像</w:t>
      </w:r>
      <w:r w:rsidRPr="00AA4168">
        <w:rPr>
          <w:rFonts w:cs="Times New Roman"/>
        </w:rPr>
        <w:t xml:space="preserve"> / </w:t>
      </w:r>
      <w:r w:rsidRPr="00AA4168">
        <w:rPr>
          <w:rFonts w:cs="Times New Roman"/>
        </w:rPr>
        <w:t>功能</w:t>
      </w:r>
      <w:r w:rsidRPr="00AA4168">
        <w:rPr>
          <w:rFonts w:cs="Times New Roman"/>
        </w:rPr>
        <w:t xml:space="preserve"> : </w:t>
      </w:r>
      <w:r w:rsidRPr="00AA4168">
        <w:rPr>
          <w:rFonts w:cs="Times New Roman"/>
        </w:rPr>
        <w:t>推薦今日適合使用者的精油</w:t>
      </w:r>
      <w:r w:rsidR="00FC0689" w:rsidRPr="00AA4168">
        <w:rPr>
          <w:rFonts w:cs="Times New Roman"/>
        </w:rPr>
        <w:t>—</w:t>
      </w:r>
      <w:r w:rsidR="00FC0689" w:rsidRPr="00AA4168">
        <w:rPr>
          <w:rFonts w:cs="Times New Roman"/>
        </w:rPr>
        <w:t>多感官體驗之一</w:t>
      </w:r>
    </w:p>
    <w:p w14:paraId="47DA380B" w14:textId="66BC0333" w:rsidR="001A4FCE" w:rsidRPr="00AA4168" w:rsidRDefault="001A4FCE" w:rsidP="00AA4168">
      <w:pPr>
        <w:pStyle w:val="a3"/>
        <w:tabs>
          <w:tab w:val="left" w:pos="2724"/>
        </w:tabs>
        <w:spacing w:line="360" w:lineRule="auto"/>
        <w:ind w:leftChars="0" w:left="142"/>
        <w:jc w:val="center"/>
        <w:rPr>
          <w:rFonts w:cs="Times New Roman"/>
        </w:rPr>
      </w:pPr>
      <w:r w:rsidRPr="00AA4168">
        <w:rPr>
          <w:rFonts w:cs="Times New Roman"/>
          <w:noProof/>
        </w:rPr>
        <w:drawing>
          <wp:inline distT="0" distB="0" distL="0" distR="0" wp14:anchorId="19A4E866" wp14:editId="3C59A50B">
            <wp:extent cx="1632857" cy="3688332"/>
            <wp:effectExtent l="0" t="0" r="5715" b="7620"/>
            <wp:docPr id="49500674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6742" name="圖片 495006742"/>
                    <pic:cNvPicPr/>
                  </pic:nvPicPr>
                  <pic:blipFill rotWithShape="1">
                    <a:blip r:embed="rId60" cstate="print">
                      <a:extLst>
                        <a:ext uri="{28A0092B-C50C-407E-A947-70E740481C1C}">
                          <a14:useLocalDpi xmlns:a14="http://schemas.microsoft.com/office/drawing/2010/main" val="0"/>
                        </a:ext>
                      </a:extLst>
                    </a:blip>
                    <a:srcRect l="28386" t="19832" r="35329" b="18691"/>
                    <a:stretch/>
                  </pic:blipFill>
                  <pic:spPr bwMode="auto">
                    <a:xfrm>
                      <a:off x="0" y="0"/>
                      <a:ext cx="1642619" cy="3710382"/>
                    </a:xfrm>
                    <a:prstGeom prst="rect">
                      <a:avLst/>
                    </a:prstGeom>
                    <a:ln>
                      <a:noFill/>
                    </a:ln>
                    <a:extLst>
                      <a:ext uri="{53640926-AAD7-44D8-BBD7-CCE9431645EC}">
                        <a14:shadowObscured xmlns:a14="http://schemas.microsoft.com/office/drawing/2010/main"/>
                      </a:ext>
                    </a:extLst>
                  </pic:spPr>
                </pic:pic>
              </a:graphicData>
            </a:graphic>
          </wp:inline>
        </w:drawing>
      </w:r>
      <w:r w:rsidR="00575CE5" w:rsidRPr="00AA4168">
        <w:rPr>
          <w:rFonts w:cs="Times New Roman"/>
        </w:rPr>
        <w:t xml:space="preserve"> </w:t>
      </w:r>
      <w:r w:rsidR="00803636" w:rsidRPr="00AA4168">
        <w:rPr>
          <w:rFonts w:cs="Times New Roman"/>
          <w:noProof/>
        </w:rPr>
        <w:drawing>
          <wp:inline distT="0" distB="0" distL="0" distR="0" wp14:anchorId="6C2F9664" wp14:editId="35762A39">
            <wp:extent cx="1680663" cy="3681454"/>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86963" cy="3695253"/>
                    </a:xfrm>
                    <a:prstGeom prst="rect">
                      <a:avLst/>
                    </a:prstGeom>
                  </pic:spPr>
                </pic:pic>
              </a:graphicData>
            </a:graphic>
          </wp:inline>
        </w:drawing>
      </w:r>
      <w:r w:rsidR="003E2B2B" w:rsidRPr="00AA4168">
        <w:rPr>
          <w:rFonts w:cs="Times New Roman"/>
        </w:rPr>
        <w:t xml:space="preserve"> </w:t>
      </w:r>
    </w:p>
    <w:p w14:paraId="1F772A4D" w14:textId="2A8CA322" w:rsidR="003E2B2B" w:rsidRPr="00AA4168" w:rsidRDefault="0086748C" w:rsidP="00AA4168">
      <w:pPr>
        <w:pStyle w:val="af2"/>
        <w:spacing w:line="360" w:lineRule="auto"/>
      </w:pPr>
      <w:bookmarkStart w:id="364" w:name="_Toc182330918"/>
      <w:bookmarkStart w:id="365" w:name="_Toc182965883"/>
      <w:bookmarkStart w:id="366" w:name="_Toc183381394"/>
      <w:bookmarkStart w:id="367" w:name="_Toc183382829"/>
      <w:bookmarkStart w:id="368" w:name="_Toc183382907"/>
      <w:bookmarkStart w:id="369" w:name="_Toc183382995"/>
      <w:bookmarkStart w:id="370" w:name="_Toc183426007"/>
      <w:r w:rsidRPr="00AA4168">
        <w:t>圖</w:t>
      </w:r>
      <w:r w:rsidR="0059742B" w:rsidRPr="00AA4168">
        <w:t>3</w:t>
      </w:r>
      <w:r w:rsidR="00575CE5" w:rsidRPr="00AA4168">
        <w:t>5</w:t>
      </w:r>
      <w:r w:rsidRPr="00AA4168">
        <w:t xml:space="preserve"> </w:t>
      </w:r>
      <w:r w:rsidRPr="00AA4168">
        <w:t>使用者介面</w:t>
      </w:r>
      <w:r w:rsidRPr="00AA4168">
        <w:t>—</w:t>
      </w:r>
      <w:r w:rsidR="0059742B" w:rsidRPr="00AA4168">
        <w:t>主頁點選畫框</w:t>
      </w:r>
      <w:bookmarkEnd w:id="364"/>
      <w:bookmarkEnd w:id="365"/>
      <w:bookmarkEnd w:id="366"/>
      <w:bookmarkEnd w:id="367"/>
      <w:bookmarkEnd w:id="368"/>
      <w:bookmarkEnd w:id="369"/>
      <w:bookmarkEnd w:id="370"/>
    </w:p>
    <w:p w14:paraId="1F67205F" w14:textId="5A968D00" w:rsidR="003E2B2B" w:rsidRPr="00AA4168" w:rsidRDefault="003E2B2B" w:rsidP="00AA4168">
      <w:pPr>
        <w:spacing w:line="360" w:lineRule="auto"/>
        <w:jc w:val="center"/>
        <w:rPr>
          <w:rFonts w:cs="Times New Roman"/>
        </w:rPr>
      </w:pPr>
      <w:r w:rsidRPr="00AA4168">
        <w:rPr>
          <w:rFonts w:cs="Times New Roman"/>
          <w:noProof/>
        </w:rPr>
        <w:lastRenderedPageBreak/>
        <w:drawing>
          <wp:inline distT="0" distB="0" distL="0" distR="0" wp14:anchorId="60BB782B" wp14:editId="0CBDC198">
            <wp:extent cx="1637968" cy="3485933"/>
            <wp:effectExtent l="0" t="0" r="635"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5510" cy="3501985"/>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638AA9FB" wp14:editId="5F132521">
            <wp:extent cx="1642242" cy="349062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0272" cy="3507689"/>
                    </a:xfrm>
                    <a:prstGeom prst="rect">
                      <a:avLst/>
                    </a:prstGeom>
                  </pic:spPr>
                </pic:pic>
              </a:graphicData>
            </a:graphic>
          </wp:inline>
        </w:drawing>
      </w:r>
    </w:p>
    <w:p w14:paraId="6123D0AA" w14:textId="1F9B350B" w:rsidR="003E2B2B" w:rsidRPr="00AA4168" w:rsidRDefault="003E2B2B" w:rsidP="00AA4168">
      <w:pPr>
        <w:pStyle w:val="af2"/>
        <w:spacing w:line="360" w:lineRule="auto"/>
      </w:pPr>
      <w:bookmarkStart w:id="371" w:name="_Toc183382830"/>
      <w:bookmarkStart w:id="372" w:name="_Toc183382908"/>
      <w:bookmarkStart w:id="373" w:name="_Toc183382996"/>
      <w:bookmarkStart w:id="374" w:name="_Toc183426008"/>
      <w:r w:rsidRPr="00AA4168">
        <w:t>圖</w:t>
      </w:r>
      <w:r w:rsidRPr="00AA4168">
        <w:t>3</w:t>
      </w:r>
      <w:r w:rsidR="00A000BC" w:rsidRPr="00AA4168">
        <w:t>6</w:t>
      </w:r>
      <w:r w:rsidRPr="00AA4168">
        <w:t xml:space="preserve"> </w:t>
      </w:r>
      <w:r w:rsidRPr="00AA4168">
        <w:t>使用者介面</w:t>
      </w:r>
      <w:r w:rsidRPr="00AA4168">
        <w:t>—</w:t>
      </w:r>
      <w:r w:rsidR="00A000BC" w:rsidRPr="00AA4168">
        <w:t>使用者與芳療師互動</w:t>
      </w:r>
      <w:bookmarkEnd w:id="371"/>
      <w:bookmarkEnd w:id="372"/>
      <w:bookmarkEnd w:id="373"/>
      <w:bookmarkEnd w:id="374"/>
    </w:p>
    <w:p w14:paraId="3E63A4C6" w14:textId="0DED8028" w:rsidR="00FC0689" w:rsidRPr="00AA4168" w:rsidRDefault="00FC0689" w:rsidP="00AA4168">
      <w:pPr>
        <w:pStyle w:val="a3"/>
        <w:numPr>
          <w:ilvl w:val="0"/>
          <w:numId w:val="22"/>
        </w:numPr>
        <w:tabs>
          <w:tab w:val="left" w:pos="2760"/>
        </w:tabs>
        <w:spacing w:line="360" w:lineRule="auto"/>
        <w:ind w:leftChars="0"/>
        <w:rPr>
          <w:rFonts w:cs="Times New Roman"/>
        </w:rPr>
      </w:pPr>
      <w:r w:rsidRPr="00AA4168">
        <w:rPr>
          <w:rFonts w:cs="Times New Roman"/>
        </w:rPr>
        <w:t>日記本</w:t>
      </w:r>
      <w:r w:rsidRPr="00AA4168">
        <w:rPr>
          <w:rFonts w:cs="Times New Roman"/>
        </w:rPr>
        <w:t xml:space="preserve"> / </w:t>
      </w:r>
      <w:r w:rsidRPr="00AA4168">
        <w:rPr>
          <w:rFonts w:cs="Times New Roman"/>
        </w:rPr>
        <w:t>進入書寫當天日記的畫面</w:t>
      </w:r>
    </w:p>
    <w:p w14:paraId="6B5A25DE" w14:textId="4C9CBCAA" w:rsidR="00FC0689" w:rsidRPr="00AA4168" w:rsidRDefault="00FC0689" w:rsidP="00AA4168">
      <w:pPr>
        <w:pStyle w:val="a3"/>
        <w:tabs>
          <w:tab w:val="left" w:pos="2760"/>
        </w:tabs>
        <w:spacing w:line="360" w:lineRule="auto"/>
        <w:ind w:leftChars="0" w:left="0"/>
        <w:jc w:val="center"/>
        <w:rPr>
          <w:rFonts w:cs="Times New Roman"/>
        </w:rPr>
      </w:pPr>
      <w:r w:rsidRPr="00AA4168">
        <w:rPr>
          <w:rFonts w:cs="Times New Roman"/>
          <w:noProof/>
        </w:rPr>
        <w:drawing>
          <wp:inline distT="0" distB="0" distL="0" distR="0" wp14:anchorId="47804828" wp14:editId="77A50409">
            <wp:extent cx="2125980" cy="1571625"/>
            <wp:effectExtent l="0" t="0" r="7620" b="9525"/>
            <wp:docPr id="5314777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77705" name=""/>
                    <pic:cNvPicPr/>
                  </pic:nvPicPr>
                  <pic:blipFill>
                    <a:blip r:embed="rId64">
                      <a:extLst>
                        <a:ext uri="{28A0092B-C50C-407E-A947-70E740481C1C}">
                          <a14:useLocalDpi xmlns:a14="http://schemas.microsoft.com/office/drawing/2010/main" val="0"/>
                        </a:ext>
                      </a:extLst>
                    </a:blip>
                    <a:stretch>
                      <a:fillRect/>
                    </a:stretch>
                  </pic:blipFill>
                  <pic:spPr>
                    <a:xfrm>
                      <a:off x="0" y="0"/>
                      <a:ext cx="2125980" cy="1571625"/>
                    </a:xfrm>
                    <a:prstGeom prst="rect">
                      <a:avLst/>
                    </a:prstGeom>
                  </pic:spPr>
                </pic:pic>
              </a:graphicData>
            </a:graphic>
          </wp:inline>
        </w:drawing>
      </w:r>
      <w:r w:rsidR="0086748C" w:rsidRPr="00AA4168">
        <w:rPr>
          <w:rFonts w:cs="Times New Roman"/>
        </w:rPr>
        <w:t xml:space="preserve"> </w:t>
      </w:r>
      <w:r w:rsidRPr="00AA4168">
        <w:rPr>
          <w:rFonts w:cs="Times New Roman"/>
          <w:noProof/>
        </w:rPr>
        <w:drawing>
          <wp:inline distT="0" distB="0" distL="0" distR="0" wp14:anchorId="4E90866C" wp14:editId="562B40CD">
            <wp:extent cx="1626329" cy="3506525"/>
            <wp:effectExtent l="0" t="0" r="0" b="0"/>
            <wp:docPr id="13195945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94570" name=""/>
                    <pic:cNvPicPr/>
                  </pic:nvPicPr>
                  <pic:blipFill>
                    <a:blip r:embed="rId65">
                      <a:extLst>
                        <a:ext uri="{28A0092B-C50C-407E-A947-70E740481C1C}">
                          <a14:useLocalDpi xmlns:a14="http://schemas.microsoft.com/office/drawing/2010/main" val="0"/>
                        </a:ext>
                      </a:extLst>
                    </a:blip>
                    <a:stretch>
                      <a:fillRect/>
                    </a:stretch>
                  </pic:blipFill>
                  <pic:spPr>
                    <a:xfrm>
                      <a:off x="0" y="0"/>
                      <a:ext cx="1626596" cy="3507101"/>
                    </a:xfrm>
                    <a:prstGeom prst="rect">
                      <a:avLst/>
                    </a:prstGeom>
                  </pic:spPr>
                </pic:pic>
              </a:graphicData>
            </a:graphic>
          </wp:inline>
        </w:drawing>
      </w:r>
    </w:p>
    <w:p w14:paraId="33FEB39B" w14:textId="57A1282D" w:rsidR="0086748C" w:rsidRPr="00AA4168" w:rsidRDefault="0086748C" w:rsidP="00AA4168">
      <w:pPr>
        <w:pStyle w:val="af2"/>
        <w:spacing w:line="360" w:lineRule="auto"/>
      </w:pPr>
      <w:bookmarkStart w:id="375" w:name="_Toc182330919"/>
      <w:bookmarkStart w:id="376" w:name="_Toc182965884"/>
      <w:bookmarkStart w:id="377" w:name="_Toc183381395"/>
      <w:bookmarkStart w:id="378" w:name="_Toc183382831"/>
      <w:bookmarkStart w:id="379" w:name="_Toc183382909"/>
      <w:bookmarkStart w:id="380" w:name="_Toc183382997"/>
      <w:bookmarkStart w:id="381" w:name="_Toc183426009"/>
      <w:r w:rsidRPr="00AA4168">
        <w:t>圖</w:t>
      </w:r>
      <w:r w:rsidR="0059742B" w:rsidRPr="00AA4168">
        <w:t>3</w:t>
      </w:r>
      <w:r w:rsidR="00A000BC" w:rsidRPr="00AA4168">
        <w:t>7</w:t>
      </w:r>
      <w:r w:rsidRPr="00AA4168">
        <w:t xml:space="preserve"> </w:t>
      </w:r>
      <w:r w:rsidRPr="00AA4168">
        <w:t>使用者介面</w:t>
      </w:r>
      <w:r w:rsidRPr="00AA4168">
        <w:t>—</w:t>
      </w:r>
      <w:r w:rsidR="0059742B" w:rsidRPr="00AA4168">
        <w:t>主頁點選日記</w:t>
      </w:r>
      <w:bookmarkEnd w:id="375"/>
      <w:bookmarkEnd w:id="376"/>
      <w:bookmarkEnd w:id="377"/>
      <w:bookmarkEnd w:id="378"/>
      <w:bookmarkEnd w:id="379"/>
      <w:bookmarkEnd w:id="380"/>
      <w:bookmarkEnd w:id="381"/>
    </w:p>
    <w:p w14:paraId="5DBED88D" w14:textId="5ED7C605" w:rsidR="00F3513C" w:rsidRPr="00AA4168" w:rsidRDefault="00F3513C" w:rsidP="00AA4168">
      <w:pPr>
        <w:pStyle w:val="a3"/>
        <w:numPr>
          <w:ilvl w:val="1"/>
          <w:numId w:val="21"/>
        </w:numPr>
        <w:spacing w:line="360" w:lineRule="auto"/>
        <w:ind w:leftChars="0"/>
        <w:rPr>
          <w:rFonts w:cs="Times New Roman"/>
        </w:rPr>
      </w:pPr>
      <w:r w:rsidRPr="00AA4168">
        <w:rPr>
          <w:rFonts w:cs="Times New Roman"/>
        </w:rPr>
        <w:lastRenderedPageBreak/>
        <w:t>接續上說明，日記繳交狀況</w:t>
      </w:r>
    </w:p>
    <w:p w14:paraId="6E8887B9" w14:textId="53080C0E" w:rsidR="0086748C" w:rsidRPr="00AA4168" w:rsidRDefault="00F3513C" w:rsidP="00AA4168">
      <w:pPr>
        <w:spacing w:line="360" w:lineRule="auto"/>
        <w:ind w:left="480"/>
        <w:jc w:val="center"/>
        <w:rPr>
          <w:rFonts w:cs="Times New Roman"/>
          <w:noProof/>
        </w:rPr>
      </w:pPr>
      <w:r w:rsidRPr="00AA4168">
        <w:rPr>
          <w:rFonts w:cs="Times New Roman"/>
          <w:noProof/>
        </w:rPr>
        <w:drawing>
          <wp:inline distT="0" distB="0" distL="0" distR="0" wp14:anchorId="34B1C8B4" wp14:editId="61BF9D68">
            <wp:extent cx="1661358" cy="3601941"/>
            <wp:effectExtent l="0" t="0" r="0" b="0"/>
            <wp:docPr id="18221862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6208" name=""/>
                    <pic:cNvPicPr/>
                  </pic:nvPicPr>
                  <pic:blipFill>
                    <a:blip r:embed="rId66">
                      <a:extLst>
                        <a:ext uri="{28A0092B-C50C-407E-A947-70E740481C1C}">
                          <a14:useLocalDpi xmlns:a14="http://schemas.microsoft.com/office/drawing/2010/main" val="0"/>
                        </a:ext>
                      </a:extLst>
                    </a:blip>
                    <a:stretch>
                      <a:fillRect/>
                    </a:stretch>
                  </pic:blipFill>
                  <pic:spPr>
                    <a:xfrm>
                      <a:off x="0" y="0"/>
                      <a:ext cx="1672671" cy="3626469"/>
                    </a:xfrm>
                    <a:prstGeom prst="rect">
                      <a:avLst/>
                    </a:prstGeom>
                  </pic:spPr>
                </pic:pic>
              </a:graphicData>
            </a:graphic>
          </wp:inline>
        </w:drawing>
      </w:r>
      <w:r w:rsidR="009036A6" w:rsidRPr="00AA4168">
        <w:rPr>
          <w:rFonts w:cs="Times New Roman"/>
          <w:noProof/>
        </w:rPr>
        <w:t xml:space="preserve"> </w:t>
      </w:r>
      <w:r w:rsidRPr="00AA4168">
        <w:rPr>
          <w:rFonts w:cs="Times New Roman"/>
          <w:noProof/>
        </w:rPr>
        <w:drawing>
          <wp:inline distT="0" distB="0" distL="0" distR="0" wp14:anchorId="3817EF63" wp14:editId="5362C374">
            <wp:extent cx="1637969" cy="3562770"/>
            <wp:effectExtent l="0" t="0" r="635" b="0"/>
            <wp:docPr id="19766411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1102" name=""/>
                    <pic:cNvPicPr/>
                  </pic:nvPicPr>
                  <pic:blipFill>
                    <a:blip r:embed="rId67">
                      <a:extLst>
                        <a:ext uri="{28A0092B-C50C-407E-A947-70E740481C1C}">
                          <a14:useLocalDpi xmlns:a14="http://schemas.microsoft.com/office/drawing/2010/main" val="0"/>
                        </a:ext>
                      </a:extLst>
                    </a:blip>
                    <a:stretch>
                      <a:fillRect/>
                    </a:stretch>
                  </pic:blipFill>
                  <pic:spPr>
                    <a:xfrm>
                      <a:off x="0" y="0"/>
                      <a:ext cx="1644123" cy="3576156"/>
                    </a:xfrm>
                    <a:prstGeom prst="rect">
                      <a:avLst/>
                    </a:prstGeom>
                  </pic:spPr>
                </pic:pic>
              </a:graphicData>
            </a:graphic>
          </wp:inline>
        </w:drawing>
      </w:r>
      <w:r w:rsidR="009036A6" w:rsidRPr="00AA4168">
        <w:rPr>
          <w:rFonts w:cs="Times New Roman"/>
          <w:noProof/>
        </w:rPr>
        <w:t xml:space="preserve"> </w:t>
      </w:r>
      <w:r w:rsidRPr="00AA4168">
        <w:rPr>
          <w:rFonts w:cs="Times New Roman"/>
          <w:noProof/>
        </w:rPr>
        <w:drawing>
          <wp:inline distT="0" distB="0" distL="0" distR="0" wp14:anchorId="138F5742" wp14:editId="74BB4395">
            <wp:extent cx="1622066" cy="3534319"/>
            <wp:effectExtent l="0" t="0" r="0" b="0"/>
            <wp:docPr id="8272430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3038" name=""/>
                    <pic:cNvPicPr/>
                  </pic:nvPicPr>
                  <pic:blipFill>
                    <a:blip r:embed="rId68">
                      <a:extLst>
                        <a:ext uri="{28A0092B-C50C-407E-A947-70E740481C1C}">
                          <a14:useLocalDpi xmlns:a14="http://schemas.microsoft.com/office/drawing/2010/main" val="0"/>
                        </a:ext>
                      </a:extLst>
                    </a:blip>
                    <a:stretch>
                      <a:fillRect/>
                    </a:stretch>
                  </pic:blipFill>
                  <pic:spPr>
                    <a:xfrm>
                      <a:off x="0" y="0"/>
                      <a:ext cx="1623859" cy="3538226"/>
                    </a:xfrm>
                    <a:prstGeom prst="rect">
                      <a:avLst/>
                    </a:prstGeom>
                  </pic:spPr>
                </pic:pic>
              </a:graphicData>
            </a:graphic>
          </wp:inline>
        </w:drawing>
      </w:r>
    </w:p>
    <w:p w14:paraId="76C3560A" w14:textId="0F06910D" w:rsidR="0086748C" w:rsidRPr="00AA4168" w:rsidRDefault="0086748C" w:rsidP="00AA4168">
      <w:pPr>
        <w:spacing w:line="360" w:lineRule="auto"/>
        <w:ind w:left="480"/>
        <w:jc w:val="center"/>
        <w:rPr>
          <w:rFonts w:cs="Times New Roman"/>
          <w:noProof/>
        </w:rPr>
      </w:pPr>
    </w:p>
    <w:p w14:paraId="09F75347" w14:textId="77777777" w:rsidR="003E2B2B" w:rsidRPr="00AA4168" w:rsidRDefault="003E2B2B" w:rsidP="00AA4168">
      <w:pPr>
        <w:spacing w:line="360" w:lineRule="auto"/>
        <w:ind w:left="480"/>
        <w:jc w:val="center"/>
        <w:rPr>
          <w:rFonts w:cs="Times New Roman"/>
          <w:noProof/>
        </w:rPr>
      </w:pPr>
    </w:p>
    <w:p w14:paraId="689BACBC" w14:textId="2ABB698C" w:rsidR="00F3513C" w:rsidRPr="00AA4168" w:rsidRDefault="00F3513C" w:rsidP="00AA4168">
      <w:pPr>
        <w:spacing w:line="360" w:lineRule="auto"/>
        <w:ind w:left="480"/>
        <w:jc w:val="center"/>
        <w:rPr>
          <w:rFonts w:cs="Times New Roman"/>
          <w:noProof/>
        </w:rPr>
      </w:pPr>
      <w:r w:rsidRPr="00AA4168">
        <w:rPr>
          <w:rFonts w:cs="Times New Roman"/>
          <w:noProof/>
        </w:rPr>
        <w:drawing>
          <wp:inline distT="0" distB="0" distL="0" distR="0" wp14:anchorId="65695377" wp14:editId="03948C02">
            <wp:extent cx="1489506" cy="3228229"/>
            <wp:effectExtent l="0" t="0" r="0" b="0"/>
            <wp:docPr id="8660289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8990" name=""/>
                    <pic:cNvPicPr/>
                  </pic:nvPicPr>
                  <pic:blipFill>
                    <a:blip r:embed="rId69">
                      <a:extLst>
                        <a:ext uri="{28A0092B-C50C-407E-A947-70E740481C1C}">
                          <a14:useLocalDpi xmlns:a14="http://schemas.microsoft.com/office/drawing/2010/main" val="0"/>
                        </a:ext>
                      </a:extLst>
                    </a:blip>
                    <a:stretch>
                      <a:fillRect/>
                    </a:stretch>
                  </pic:blipFill>
                  <pic:spPr>
                    <a:xfrm>
                      <a:off x="0" y="0"/>
                      <a:ext cx="1491403" cy="3232339"/>
                    </a:xfrm>
                    <a:prstGeom prst="rect">
                      <a:avLst/>
                    </a:prstGeom>
                  </pic:spPr>
                </pic:pic>
              </a:graphicData>
            </a:graphic>
          </wp:inline>
        </w:drawing>
      </w:r>
      <w:r w:rsidR="009036A6" w:rsidRPr="00AA4168">
        <w:rPr>
          <w:rFonts w:cs="Times New Roman"/>
          <w:noProof/>
        </w:rPr>
        <w:t xml:space="preserve"> </w:t>
      </w:r>
      <w:r w:rsidRPr="00AA4168">
        <w:rPr>
          <w:rFonts w:cs="Times New Roman"/>
          <w:noProof/>
        </w:rPr>
        <w:drawing>
          <wp:inline distT="0" distB="0" distL="0" distR="0" wp14:anchorId="5472A7D4" wp14:editId="11D145A7">
            <wp:extent cx="1455088" cy="3170620"/>
            <wp:effectExtent l="0" t="0" r="0" b="0"/>
            <wp:docPr id="1028929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9643" name=""/>
                    <pic:cNvPicPr/>
                  </pic:nvPicPr>
                  <pic:blipFill>
                    <a:blip r:embed="rId70">
                      <a:extLst>
                        <a:ext uri="{28A0092B-C50C-407E-A947-70E740481C1C}">
                          <a14:useLocalDpi xmlns:a14="http://schemas.microsoft.com/office/drawing/2010/main" val="0"/>
                        </a:ext>
                      </a:extLst>
                    </a:blip>
                    <a:stretch>
                      <a:fillRect/>
                    </a:stretch>
                  </pic:blipFill>
                  <pic:spPr>
                    <a:xfrm>
                      <a:off x="0" y="0"/>
                      <a:ext cx="1457008" cy="3174805"/>
                    </a:xfrm>
                    <a:prstGeom prst="rect">
                      <a:avLst/>
                    </a:prstGeom>
                  </pic:spPr>
                </pic:pic>
              </a:graphicData>
            </a:graphic>
          </wp:inline>
        </w:drawing>
      </w:r>
    </w:p>
    <w:p w14:paraId="72CCE2EB" w14:textId="7C7EC454" w:rsidR="0086748C" w:rsidRPr="00AA4168" w:rsidRDefault="0086748C" w:rsidP="00AA4168">
      <w:pPr>
        <w:pStyle w:val="af2"/>
        <w:spacing w:line="360" w:lineRule="auto"/>
      </w:pPr>
      <w:bookmarkStart w:id="382" w:name="_Toc182330920"/>
      <w:bookmarkStart w:id="383" w:name="_Toc182965885"/>
      <w:bookmarkStart w:id="384" w:name="_Toc183381396"/>
      <w:bookmarkStart w:id="385" w:name="_Toc183382832"/>
      <w:bookmarkStart w:id="386" w:name="_Toc183382910"/>
      <w:bookmarkStart w:id="387" w:name="_Toc183382998"/>
      <w:bookmarkStart w:id="388" w:name="_Toc183426010"/>
      <w:r w:rsidRPr="00AA4168">
        <w:t>圖</w:t>
      </w:r>
      <w:r w:rsidR="0059742B" w:rsidRPr="00AA4168">
        <w:t>3</w:t>
      </w:r>
      <w:r w:rsidR="00A000BC" w:rsidRPr="00AA4168">
        <w:t>8</w:t>
      </w:r>
      <w:r w:rsidRPr="00AA4168">
        <w:t xml:space="preserve"> </w:t>
      </w:r>
      <w:r w:rsidRPr="00AA4168">
        <w:t>使用者介面</w:t>
      </w:r>
      <w:r w:rsidRPr="00AA4168">
        <w:t>—</w:t>
      </w:r>
      <w:r w:rsidR="0059742B" w:rsidRPr="00AA4168">
        <w:t>日記繳交</w:t>
      </w:r>
      <w:bookmarkEnd w:id="382"/>
      <w:bookmarkEnd w:id="383"/>
      <w:bookmarkEnd w:id="384"/>
      <w:bookmarkEnd w:id="385"/>
      <w:bookmarkEnd w:id="386"/>
      <w:bookmarkEnd w:id="387"/>
      <w:bookmarkEnd w:id="388"/>
    </w:p>
    <w:p w14:paraId="638253B7" w14:textId="344DB39E" w:rsidR="009036A6" w:rsidRPr="00AA4168" w:rsidRDefault="009036A6" w:rsidP="00AA4168">
      <w:pPr>
        <w:pStyle w:val="a3"/>
        <w:numPr>
          <w:ilvl w:val="1"/>
          <w:numId w:val="21"/>
        </w:numPr>
        <w:spacing w:line="360" w:lineRule="auto"/>
        <w:ind w:leftChars="0"/>
        <w:rPr>
          <w:rFonts w:cs="Times New Roman"/>
        </w:rPr>
      </w:pPr>
      <w:r w:rsidRPr="00AA4168">
        <w:rPr>
          <w:rFonts w:cs="Times New Roman"/>
        </w:rPr>
        <w:lastRenderedPageBreak/>
        <w:t>接續，若今日以寫完日記</w:t>
      </w:r>
      <w:r w:rsidRPr="00AA4168">
        <w:rPr>
          <w:rFonts w:cs="Times New Roman"/>
        </w:rPr>
        <w:sym w:font="Wingdings" w:char="F0E0"/>
      </w:r>
      <w:r w:rsidRPr="00AA4168">
        <w:rPr>
          <w:rFonts w:cs="Times New Roman"/>
        </w:rPr>
        <w:t>完成頁面</w:t>
      </w:r>
    </w:p>
    <w:p w14:paraId="23F07A3C" w14:textId="2F583A62" w:rsidR="009036A6" w:rsidRPr="00AA4168" w:rsidRDefault="009036A6" w:rsidP="00AA4168">
      <w:pPr>
        <w:pStyle w:val="a3"/>
        <w:spacing w:line="360" w:lineRule="auto"/>
        <w:ind w:leftChars="0" w:left="1440"/>
        <w:rPr>
          <w:rFonts w:cs="Times New Roman"/>
        </w:rPr>
      </w:pPr>
      <w:r w:rsidRPr="00AA4168">
        <w:rPr>
          <w:rFonts w:cs="Times New Roman"/>
          <w:noProof/>
        </w:rPr>
        <w:drawing>
          <wp:inline distT="0" distB="0" distL="0" distR="0" wp14:anchorId="73C9D2F5" wp14:editId="0ED8B406">
            <wp:extent cx="1871980" cy="3943350"/>
            <wp:effectExtent l="0" t="0" r="0" b="0"/>
            <wp:docPr id="20072261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6141" name=""/>
                    <pic:cNvPicPr/>
                  </pic:nvPicPr>
                  <pic:blipFill>
                    <a:blip r:embed="rId71">
                      <a:extLst>
                        <a:ext uri="{28A0092B-C50C-407E-A947-70E740481C1C}">
                          <a14:useLocalDpi xmlns:a14="http://schemas.microsoft.com/office/drawing/2010/main" val="0"/>
                        </a:ext>
                      </a:extLst>
                    </a:blip>
                    <a:stretch>
                      <a:fillRect/>
                    </a:stretch>
                  </pic:blipFill>
                  <pic:spPr>
                    <a:xfrm>
                      <a:off x="0" y="0"/>
                      <a:ext cx="1871980" cy="3943350"/>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75525A0C" wp14:editId="3ED56A53">
            <wp:extent cx="1864360" cy="4076700"/>
            <wp:effectExtent l="0" t="0" r="2540" b="0"/>
            <wp:docPr id="16888242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4202" name=""/>
                    <pic:cNvPicPr/>
                  </pic:nvPicPr>
                  <pic:blipFill>
                    <a:blip r:embed="rId72">
                      <a:extLst>
                        <a:ext uri="{28A0092B-C50C-407E-A947-70E740481C1C}">
                          <a14:useLocalDpi xmlns:a14="http://schemas.microsoft.com/office/drawing/2010/main" val="0"/>
                        </a:ext>
                      </a:extLst>
                    </a:blip>
                    <a:stretch>
                      <a:fillRect/>
                    </a:stretch>
                  </pic:blipFill>
                  <pic:spPr>
                    <a:xfrm>
                      <a:off x="0" y="0"/>
                      <a:ext cx="1864360" cy="4076700"/>
                    </a:xfrm>
                    <a:prstGeom prst="rect">
                      <a:avLst/>
                    </a:prstGeom>
                  </pic:spPr>
                </pic:pic>
              </a:graphicData>
            </a:graphic>
          </wp:inline>
        </w:drawing>
      </w:r>
    </w:p>
    <w:p w14:paraId="5B2F28E8" w14:textId="4BB45A7A" w:rsidR="0086748C" w:rsidRPr="00AA4168" w:rsidRDefault="0086748C" w:rsidP="00AA4168">
      <w:pPr>
        <w:pStyle w:val="af2"/>
        <w:spacing w:line="360" w:lineRule="auto"/>
      </w:pPr>
      <w:bookmarkStart w:id="389" w:name="_Toc182330921"/>
      <w:bookmarkStart w:id="390" w:name="_Toc182965886"/>
      <w:bookmarkStart w:id="391" w:name="_Toc183381397"/>
      <w:bookmarkStart w:id="392" w:name="_Toc183382833"/>
      <w:bookmarkStart w:id="393" w:name="_Toc183382911"/>
      <w:bookmarkStart w:id="394" w:name="_Toc183382999"/>
      <w:bookmarkStart w:id="395" w:name="_Toc183426011"/>
      <w:r w:rsidRPr="00AA4168">
        <w:t>圖</w:t>
      </w:r>
      <w:r w:rsidRPr="00AA4168">
        <w:t>3</w:t>
      </w:r>
      <w:r w:rsidR="00A000BC" w:rsidRPr="00AA4168">
        <w:t>9</w:t>
      </w:r>
      <w:r w:rsidRPr="00AA4168">
        <w:t xml:space="preserve"> </w:t>
      </w:r>
      <w:r w:rsidRPr="00AA4168">
        <w:t>使用者介面</w:t>
      </w:r>
      <w:r w:rsidRPr="00AA4168">
        <w:t>—</w:t>
      </w:r>
      <w:r w:rsidR="0059742B" w:rsidRPr="00AA4168">
        <w:t>日記完成</w:t>
      </w:r>
      <w:bookmarkEnd w:id="389"/>
      <w:bookmarkEnd w:id="390"/>
      <w:bookmarkEnd w:id="391"/>
      <w:bookmarkEnd w:id="392"/>
      <w:bookmarkEnd w:id="393"/>
      <w:bookmarkEnd w:id="394"/>
      <w:bookmarkEnd w:id="395"/>
    </w:p>
    <w:p w14:paraId="1BA5C4EA" w14:textId="77777777" w:rsidR="009036A6" w:rsidRPr="00AA4168" w:rsidRDefault="009036A6" w:rsidP="00AA4168">
      <w:pPr>
        <w:pStyle w:val="a3"/>
        <w:numPr>
          <w:ilvl w:val="0"/>
          <w:numId w:val="21"/>
        </w:numPr>
        <w:spacing w:line="360" w:lineRule="auto"/>
        <w:ind w:leftChars="0"/>
        <w:rPr>
          <w:rFonts w:cs="Times New Roman"/>
        </w:rPr>
      </w:pPr>
      <w:r w:rsidRPr="00AA4168">
        <w:rPr>
          <w:rFonts w:cs="Times New Roman"/>
        </w:rPr>
        <w:t>日曆</w:t>
      </w:r>
      <w:r w:rsidRPr="00AA4168">
        <w:rPr>
          <w:rFonts w:cs="Times New Roman"/>
        </w:rPr>
        <w:t xml:space="preserve"> / </w:t>
      </w:r>
      <w:r w:rsidRPr="00AA4168">
        <w:rPr>
          <w:rFonts w:cs="Times New Roman"/>
        </w:rPr>
        <w:t>功能</w:t>
      </w:r>
      <w:r w:rsidRPr="00AA4168">
        <w:rPr>
          <w:rFonts w:cs="Times New Roman"/>
        </w:rPr>
        <w:t xml:space="preserve"> : </w:t>
      </w:r>
      <w:r w:rsidRPr="00AA4168">
        <w:rPr>
          <w:rFonts w:cs="Times New Roman"/>
        </w:rPr>
        <w:t>查看過往日期所記錄的日記</w:t>
      </w:r>
    </w:p>
    <w:p w14:paraId="09AB06F1" w14:textId="0CC6B842" w:rsidR="00D06E55" w:rsidRPr="00AA4168" w:rsidRDefault="009036A6" w:rsidP="00AA4168">
      <w:pPr>
        <w:spacing w:line="360" w:lineRule="auto"/>
        <w:ind w:left="480"/>
        <w:jc w:val="center"/>
        <w:rPr>
          <w:rFonts w:cs="Times New Roman"/>
        </w:rPr>
      </w:pPr>
      <w:r w:rsidRPr="00AA4168">
        <w:rPr>
          <w:rFonts w:cs="Times New Roman"/>
          <w:noProof/>
        </w:rPr>
        <w:drawing>
          <wp:inline distT="0" distB="0" distL="0" distR="0" wp14:anchorId="62DAACC1" wp14:editId="71331223">
            <wp:extent cx="1590261" cy="1508033"/>
            <wp:effectExtent l="0" t="0" r="0" b="0"/>
            <wp:docPr id="942847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7182" name=""/>
                    <pic:cNvPicPr/>
                  </pic:nvPicPr>
                  <pic:blipFill rotWithShape="1">
                    <a:blip r:embed="rId73">
                      <a:extLst>
                        <a:ext uri="{28A0092B-C50C-407E-A947-70E740481C1C}">
                          <a14:useLocalDpi xmlns:a14="http://schemas.microsoft.com/office/drawing/2010/main" val="0"/>
                        </a:ext>
                      </a:extLst>
                    </a:blip>
                    <a:srcRect l="11638"/>
                    <a:stretch/>
                  </pic:blipFill>
                  <pic:spPr bwMode="auto">
                    <a:xfrm>
                      <a:off x="0" y="0"/>
                      <a:ext cx="1600276" cy="1517530"/>
                    </a:xfrm>
                    <a:prstGeom prst="rect">
                      <a:avLst/>
                    </a:prstGeom>
                    <a:ln>
                      <a:noFill/>
                    </a:ln>
                    <a:extLst>
                      <a:ext uri="{53640926-AAD7-44D8-BBD7-CCE9431645EC}">
                        <a14:shadowObscured xmlns:a14="http://schemas.microsoft.com/office/drawing/2010/main"/>
                      </a:ext>
                    </a:extLst>
                  </pic:spPr>
                </pic:pic>
              </a:graphicData>
            </a:graphic>
          </wp:inline>
        </w:drawing>
      </w:r>
      <w:r w:rsidR="0086748C" w:rsidRPr="00AA4168">
        <w:rPr>
          <w:rFonts w:cs="Times New Roman"/>
        </w:rPr>
        <w:t xml:space="preserve"> </w:t>
      </w:r>
      <w:r w:rsidRPr="00AA4168">
        <w:rPr>
          <w:rFonts w:cs="Times New Roman"/>
          <w:noProof/>
        </w:rPr>
        <w:drawing>
          <wp:inline distT="0" distB="0" distL="0" distR="0" wp14:anchorId="31DB7E2F" wp14:editId="58B69D9E">
            <wp:extent cx="1335819" cy="2891886"/>
            <wp:effectExtent l="0" t="0" r="0" b="3810"/>
            <wp:docPr id="208807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7272" name=""/>
                    <pic:cNvPicPr/>
                  </pic:nvPicPr>
                  <pic:blipFill>
                    <a:blip r:embed="rId74">
                      <a:extLst>
                        <a:ext uri="{28A0092B-C50C-407E-A947-70E740481C1C}">
                          <a14:useLocalDpi xmlns:a14="http://schemas.microsoft.com/office/drawing/2010/main" val="0"/>
                        </a:ext>
                      </a:extLst>
                    </a:blip>
                    <a:stretch>
                      <a:fillRect/>
                    </a:stretch>
                  </pic:blipFill>
                  <pic:spPr>
                    <a:xfrm>
                      <a:off x="0" y="0"/>
                      <a:ext cx="1361309" cy="2947069"/>
                    </a:xfrm>
                    <a:prstGeom prst="rect">
                      <a:avLst/>
                    </a:prstGeom>
                  </pic:spPr>
                </pic:pic>
              </a:graphicData>
            </a:graphic>
          </wp:inline>
        </w:drawing>
      </w:r>
    </w:p>
    <w:p w14:paraId="3E976676" w14:textId="6D67C994" w:rsidR="0086748C" w:rsidRPr="00AA4168" w:rsidRDefault="0086748C" w:rsidP="00AA4168">
      <w:pPr>
        <w:pStyle w:val="af2"/>
        <w:spacing w:line="360" w:lineRule="auto"/>
      </w:pPr>
      <w:bookmarkStart w:id="396" w:name="_Toc182330922"/>
      <w:bookmarkStart w:id="397" w:name="_Toc182965887"/>
      <w:bookmarkStart w:id="398" w:name="_Toc183381398"/>
      <w:bookmarkStart w:id="399" w:name="_Toc183382834"/>
      <w:bookmarkStart w:id="400" w:name="_Toc183382912"/>
      <w:bookmarkStart w:id="401" w:name="_Toc183383000"/>
      <w:bookmarkStart w:id="402" w:name="_Toc183426012"/>
      <w:r w:rsidRPr="00AA4168">
        <w:t>圖</w:t>
      </w:r>
      <w:r w:rsidR="00A000BC" w:rsidRPr="00AA4168">
        <w:t>40</w:t>
      </w:r>
      <w:r w:rsidRPr="00AA4168">
        <w:t xml:space="preserve"> </w:t>
      </w:r>
      <w:r w:rsidRPr="00AA4168">
        <w:t>使用者介面</w:t>
      </w:r>
      <w:r w:rsidRPr="00AA4168">
        <w:t>—</w:t>
      </w:r>
      <w:r w:rsidR="0059742B" w:rsidRPr="00AA4168">
        <w:t>主頁點選日</w:t>
      </w:r>
      <w:r w:rsidR="0021506B" w:rsidRPr="00AA4168">
        <w:t>曆</w:t>
      </w:r>
      <w:bookmarkEnd w:id="396"/>
      <w:bookmarkEnd w:id="397"/>
      <w:bookmarkEnd w:id="398"/>
      <w:bookmarkEnd w:id="399"/>
      <w:bookmarkEnd w:id="400"/>
      <w:bookmarkEnd w:id="401"/>
      <w:bookmarkEnd w:id="402"/>
    </w:p>
    <w:p w14:paraId="24F18E63" w14:textId="1F127C61"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lastRenderedPageBreak/>
        <w:t>分析</w:t>
      </w:r>
      <w:r w:rsidRPr="00AA4168">
        <w:rPr>
          <w:rFonts w:cs="Times New Roman"/>
        </w:rPr>
        <w:sym w:font="Wingdings" w:char="F0E0"/>
      </w:r>
      <w:r w:rsidRPr="00AA4168">
        <w:rPr>
          <w:rFonts w:cs="Times New Roman"/>
        </w:rPr>
        <w:t>情緒可視覺、數據化</w:t>
      </w:r>
    </w:p>
    <w:p w14:paraId="3E9A964F" w14:textId="4B8528C5" w:rsidR="00D80272" w:rsidRPr="00AA4168" w:rsidRDefault="00472BA8" w:rsidP="00AA4168">
      <w:pPr>
        <w:spacing w:line="360" w:lineRule="auto"/>
        <w:jc w:val="center"/>
        <w:rPr>
          <w:rFonts w:cs="Times New Roman"/>
        </w:rPr>
      </w:pPr>
      <w:r w:rsidRPr="00AA4168">
        <w:rPr>
          <w:rFonts w:cs="Times New Roman"/>
          <w:noProof/>
        </w:rPr>
        <w:drawing>
          <wp:inline distT="0" distB="0" distL="0" distR="0" wp14:anchorId="6AC8D679" wp14:editId="43B80436">
            <wp:extent cx="1719557" cy="3729162"/>
            <wp:effectExtent l="0" t="0" r="0" b="5080"/>
            <wp:docPr id="984645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5267" name=""/>
                    <pic:cNvPicPr/>
                  </pic:nvPicPr>
                  <pic:blipFill>
                    <a:blip r:embed="rId75">
                      <a:extLst>
                        <a:ext uri="{28A0092B-C50C-407E-A947-70E740481C1C}">
                          <a14:useLocalDpi xmlns:a14="http://schemas.microsoft.com/office/drawing/2010/main" val="0"/>
                        </a:ext>
                      </a:extLst>
                    </a:blip>
                    <a:stretch>
                      <a:fillRect/>
                    </a:stretch>
                  </pic:blipFill>
                  <pic:spPr>
                    <a:xfrm>
                      <a:off x="0" y="0"/>
                      <a:ext cx="1741871" cy="3777554"/>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0A26034C" wp14:editId="71933873">
            <wp:extent cx="1709079" cy="3745064"/>
            <wp:effectExtent l="0" t="0" r="5715" b="8255"/>
            <wp:docPr id="1349790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0207" name=""/>
                    <pic:cNvPicPr/>
                  </pic:nvPicPr>
                  <pic:blipFill>
                    <a:blip r:embed="rId76">
                      <a:extLst>
                        <a:ext uri="{28A0092B-C50C-407E-A947-70E740481C1C}">
                          <a14:useLocalDpi xmlns:a14="http://schemas.microsoft.com/office/drawing/2010/main" val="0"/>
                        </a:ext>
                      </a:extLst>
                    </a:blip>
                    <a:stretch>
                      <a:fillRect/>
                    </a:stretch>
                  </pic:blipFill>
                  <pic:spPr>
                    <a:xfrm>
                      <a:off x="0" y="0"/>
                      <a:ext cx="1723411" cy="3776470"/>
                    </a:xfrm>
                    <a:prstGeom prst="rect">
                      <a:avLst/>
                    </a:prstGeom>
                  </pic:spPr>
                </pic:pic>
              </a:graphicData>
            </a:graphic>
          </wp:inline>
        </w:drawing>
      </w:r>
      <w:r w:rsidR="00D80272" w:rsidRPr="00AA4168">
        <w:rPr>
          <w:rFonts w:cs="Times New Roman"/>
        </w:rPr>
        <w:t xml:space="preserve"> </w:t>
      </w:r>
      <w:r w:rsidRPr="00AA4168">
        <w:rPr>
          <w:rFonts w:cs="Times New Roman"/>
          <w:noProof/>
        </w:rPr>
        <w:drawing>
          <wp:inline distT="0" distB="0" distL="0" distR="0" wp14:anchorId="5A5ECA9C" wp14:editId="1ED3E491">
            <wp:extent cx="1733385" cy="3717733"/>
            <wp:effectExtent l="0" t="0" r="635" b="0"/>
            <wp:docPr id="6219525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2554" name=""/>
                    <pic:cNvPicPr/>
                  </pic:nvPicPr>
                  <pic:blipFill>
                    <a:blip r:embed="rId77">
                      <a:extLst>
                        <a:ext uri="{28A0092B-C50C-407E-A947-70E740481C1C}">
                          <a14:useLocalDpi xmlns:a14="http://schemas.microsoft.com/office/drawing/2010/main" val="0"/>
                        </a:ext>
                      </a:extLst>
                    </a:blip>
                    <a:stretch>
                      <a:fillRect/>
                    </a:stretch>
                  </pic:blipFill>
                  <pic:spPr>
                    <a:xfrm>
                      <a:off x="0" y="0"/>
                      <a:ext cx="1740560" cy="3733122"/>
                    </a:xfrm>
                    <a:prstGeom prst="rect">
                      <a:avLst/>
                    </a:prstGeom>
                  </pic:spPr>
                </pic:pic>
              </a:graphicData>
            </a:graphic>
          </wp:inline>
        </w:drawing>
      </w:r>
      <w:r w:rsidR="00D80272" w:rsidRPr="00AA4168">
        <w:rPr>
          <w:rFonts w:cs="Times New Roman"/>
        </w:rPr>
        <w:t xml:space="preserve"> </w:t>
      </w:r>
      <w:r w:rsidRPr="00AA4168">
        <w:rPr>
          <w:rFonts w:cs="Times New Roman"/>
        </w:rPr>
        <w:t xml:space="preserve"> </w:t>
      </w:r>
    </w:p>
    <w:p w14:paraId="233A4BF0" w14:textId="780F4E14" w:rsidR="00472BA8" w:rsidRPr="00AA4168" w:rsidRDefault="00472BA8" w:rsidP="00AA4168">
      <w:pPr>
        <w:spacing w:line="360" w:lineRule="auto"/>
        <w:jc w:val="center"/>
        <w:rPr>
          <w:rFonts w:cs="Times New Roman"/>
        </w:rPr>
      </w:pPr>
      <w:r w:rsidRPr="00AA4168">
        <w:rPr>
          <w:rFonts w:cs="Times New Roman"/>
          <w:noProof/>
        </w:rPr>
        <w:drawing>
          <wp:inline distT="0" distB="0" distL="0" distR="0" wp14:anchorId="65E9BC24" wp14:editId="5E776E55">
            <wp:extent cx="1671237" cy="3694251"/>
            <wp:effectExtent l="0" t="0" r="5715" b="1905"/>
            <wp:docPr id="1186396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6007" name=""/>
                    <pic:cNvPicPr/>
                  </pic:nvPicPr>
                  <pic:blipFill>
                    <a:blip r:embed="rId78">
                      <a:extLst>
                        <a:ext uri="{28A0092B-C50C-407E-A947-70E740481C1C}">
                          <a14:useLocalDpi xmlns:a14="http://schemas.microsoft.com/office/drawing/2010/main" val="0"/>
                        </a:ext>
                      </a:extLst>
                    </a:blip>
                    <a:stretch>
                      <a:fillRect/>
                    </a:stretch>
                  </pic:blipFill>
                  <pic:spPr>
                    <a:xfrm>
                      <a:off x="0" y="0"/>
                      <a:ext cx="1681545" cy="3717038"/>
                    </a:xfrm>
                    <a:prstGeom prst="rect">
                      <a:avLst/>
                    </a:prstGeom>
                  </pic:spPr>
                </pic:pic>
              </a:graphicData>
            </a:graphic>
          </wp:inline>
        </w:drawing>
      </w:r>
      <w:r w:rsidR="00D80272" w:rsidRPr="00AA4168">
        <w:rPr>
          <w:rFonts w:cs="Times New Roman"/>
        </w:rPr>
        <w:t xml:space="preserve"> </w:t>
      </w:r>
      <w:r w:rsidRPr="00AA4168">
        <w:rPr>
          <w:rFonts w:cs="Times New Roman"/>
          <w:noProof/>
        </w:rPr>
        <w:drawing>
          <wp:inline distT="0" distB="0" distL="0" distR="0" wp14:anchorId="012014FA" wp14:editId="51113233">
            <wp:extent cx="1708785" cy="3690355"/>
            <wp:effectExtent l="0" t="0" r="5715" b="5715"/>
            <wp:docPr id="7992020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2060" name=""/>
                    <pic:cNvPicPr/>
                  </pic:nvPicPr>
                  <pic:blipFill>
                    <a:blip r:embed="rId79">
                      <a:extLst>
                        <a:ext uri="{28A0092B-C50C-407E-A947-70E740481C1C}">
                          <a14:useLocalDpi xmlns:a14="http://schemas.microsoft.com/office/drawing/2010/main" val="0"/>
                        </a:ext>
                      </a:extLst>
                    </a:blip>
                    <a:stretch>
                      <a:fillRect/>
                    </a:stretch>
                  </pic:blipFill>
                  <pic:spPr>
                    <a:xfrm>
                      <a:off x="0" y="0"/>
                      <a:ext cx="1716992" cy="3708080"/>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6AB51FF6" wp14:editId="6AD52341">
            <wp:extent cx="1717482" cy="3731248"/>
            <wp:effectExtent l="0" t="0" r="0" b="3175"/>
            <wp:docPr id="13193568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6877" name=""/>
                    <pic:cNvPicPr/>
                  </pic:nvPicPr>
                  <pic:blipFill>
                    <a:blip r:embed="rId80">
                      <a:extLst>
                        <a:ext uri="{28A0092B-C50C-407E-A947-70E740481C1C}">
                          <a14:useLocalDpi xmlns:a14="http://schemas.microsoft.com/office/drawing/2010/main" val="0"/>
                        </a:ext>
                      </a:extLst>
                    </a:blip>
                    <a:stretch>
                      <a:fillRect/>
                    </a:stretch>
                  </pic:blipFill>
                  <pic:spPr>
                    <a:xfrm>
                      <a:off x="0" y="0"/>
                      <a:ext cx="1732686" cy="3764279"/>
                    </a:xfrm>
                    <a:prstGeom prst="rect">
                      <a:avLst/>
                    </a:prstGeom>
                  </pic:spPr>
                </pic:pic>
              </a:graphicData>
            </a:graphic>
          </wp:inline>
        </w:drawing>
      </w:r>
    </w:p>
    <w:p w14:paraId="7E335ED5" w14:textId="2A27C142" w:rsidR="00D80272" w:rsidRPr="00AA4168" w:rsidRDefault="00D80272" w:rsidP="00AA4168">
      <w:pPr>
        <w:pStyle w:val="af2"/>
        <w:spacing w:line="360" w:lineRule="auto"/>
      </w:pPr>
      <w:bookmarkStart w:id="403" w:name="_Toc182330923"/>
      <w:bookmarkStart w:id="404" w:name="_Toc182965888"/>
      <w:bookmarkStart w:id="405" w:name="_Toc183381399"/>
      <w:bookmarkStart w:id="406" w:name="_Toc183382835"/>
      <w:bookmarkStart w:id="407" w:name="_Toc183382913"/>
      <w:bookmarkStart w:id="408" w:name="_Toc183383001"/>
      <w:bookmarkStart w:id="409" w:name="_Toc183426013"/>
      <w:r w:rsidRPr="00AA4168">
        <w:t>圖</w:t>
      </w:r>
      <w:r w:rsidR="00575CE5" w:rsidRPr="00AA4168">
        <w:t>4</w:t>
      </w:r>
      <w:r w:rsidR="00A000BC" w:rsidRPr="00AA4168">
        <w:t>1</w:t>
      </w:r>
      <w:r w:rsidRPr="00AA4168">
        <w:t xml:space="preserve"> </w:t>
      </w:r>
      <w:r w:rsidRPr="00AA4168">
        <w:t>使用者介面</w:t>
      </w:r>
      <w:r w:rsidRPr="00AA4168">
        <w:t>—</w:t>
      </w:r>
      <w:r w:rsidR="0021506B" w:rsidRPr="00AA4168">
        <w:t>分析</w:t>
      </w:r>
      <w:bookmarkEnd w:id="403"/>
      <w:bookmarkEnd w:id="404"/>
      <w:bookmarkEnd w:id="405"/>
      <w:bookmarkEnd w:id="406"/>
      <w:bookmarkEnd w:id="407"/>
      <w:bookmarkEnd w:id="408"/>
      <w:bookmarkEnd w:id="409"/>
    </w:p>
    <w:p w14:paraId="621EA086" w14:textId="1EA44C9A"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lastRenderedPageBreak/>
        <w:t>情緒小助手（聊天機器人）</w:t>
      </w:r>
    </w:p>
    <w:p w14:paraId="201B6F56" w14:textId="0ED391B8" w:rsidR="00472BA8" w:rsidRPr="00AA4168" w:rsidRDefault="00007000" w:rsidP="00AA4168">
      <w:pPr>
        <w:pStyle w:val="a3"/>
        <w:spacing w:line="360" w:lineRule="auto"/>
        <w:ind w:leftChars="0" w:left="0"/>
        <w:jc w:val="center"/>
        <w:rPr>
          <w:rFonts w:cs="Times New Roman"/>
        </w:rPr>
      </w:pPr>
      <w:r w:rsidRPr="00AA4168">
        <w:rPr>
          <w:rFonts w:cs="Times New Roman"/>
          <w:noProof/>
        </w:rPr>
        <w:drawing>
          <wp:inline distT="0" distB="0" distL="0" distR="0" wp14:anchorId="61F1B5A5" wp14:editId="12EA1FB6">
            <wp:extent cx="1464841" cy="3220278"/>
            <wp:effectExtent l="0" t="0" r="2540" b="0"/>
            <wp:docPr id="337849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49350" name=""/>
                    <pic:cNvPicPr/>
                  </pic:nvPicPr>
                  <pic:blipFill>
                    <a:blip r:embed="rId81">
                      <a:extLst>
                        <a:ext uri="{28A0092B-C50C-407E-A947-70E740481C1C}">
                          <a14:useLocalDpi xmlns:a14="http://schemas.microsoft.com/office/drawing/2010/main" val="0"/>
                        </a:ext>
                      </a:extLst>
                    </a:blip>
                    <a:stretch>
                      <a:fillRect/>
                    </a:stretch>
                  </pic:blipFill>
                  <pic:spPr>
                    <a:xfrm>
                      <a:off x="0" y="0"/>
                      <a:ext cx="1484490" cy="3263474"/>
                    </a:xfrm>
                    <a:prstGeom prst="rect">
                      <a:avLst/>
                    </a:prstGeom>
                  </pic:spPr>
                </pic:pic>
              </a:graphicData>
            </a:graphic>
          </wp:inline>
        </w:drawing>
      </w:r>
      <w:r w:rsidRPr="00AA4168">
        <w:rPr>
          <w:rFonts w:cs="Times New Roman"/>
        </w:rPr>
        <w:t xml:space="preserve"> </w:t>
      </w:r>
      <w:r w:rsidR="00D80272" w:rsidRPr="00AA4168">
        <w:rPr>
          <w:rFonts w:cs="Times New Roman"/>
        </w:rPr>
        <w:t xml:space="preserve"> </w:t>
      </w:r>
      <w:r w:rsidRPr="00AA4168">
        <w:rPr>
          <w:rFonts w:cs="Times New Roman"/>
          <w:noProof/>
        </w:rPr>
        <w:drawing>
          <wp:inline distT="0" distB="0" distL="0" distR="0" wp14:anchorId="7397A575" wp14:editId="3FEA5B06">
            <wp:extent cx="1500212" cy="3323645"/>
            <wp:effectExtent l="0" t="0" r="5080" b="0"/>
            <wp:docPr id="211958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33" name=""/>
                    <pic:cNvPicPr/>
                  </pic:nvPicPr>
                  <pic:blipFill>
                    <a:blip r:embed="rId82">
                      <a:extLst>
                        <a:ext uri="{28A0092B-C50C-407E-A947-70E740481C1C}">
                          <a14:useLocalDpi xmlns:a14="http://schemas.microsoft.com/office/drawing/2010/main" val="0"/>
                        </a:ext>
                      </a:extLst>
                    </a:blip>
                    <a:stretch>
                      <a:fillRect/>
                    </a:stretch>
                  </pic:blipFill>
                  <pic:spPr>
                    <a:xfrm>
                      <a:off x="0" y="0"/>
                      <a:ext cx="1520547" cy="3368695"/>
                    </a:xfrm>
                    <a:prstGeom prst="rect">
                      <a:avLst/>
                    </a:prstGeom>
                  </pic:spPr>
                </pic:pic>
              </a:graphicData>
            </a:graphic>
          </wp:inline>
        </w:drawing>
      </w:r>
    </w:p>
    <w:p w14:paraId="6589F424" w14:textId="569F1050" w:rsidR="00D80272" w:rsidRPr="00AA4168" w:rsidRDefault="00D80272" w:rsidP="00AA4168">
      <w:pPr>
        <w:pStyle w:val="af2"/>
        <w:spacing w:line="360" w:lineRule="auto"/>
      </w:pPr>
      <w:bookmarkStart w:id="410" w:name="_Toc182330924"/>
      <w:bookmarkStart w:id="411" w:name="_Toc182965889"/>
      <w:bookmarkStart w:id="412" w:name="_Toc183381400"/>
      <w:bookmarkStart w:id="413" w:name="_Toc183382836"/>
      <w:bookmarkStart w:id="414" w:name="_Toc183382914"/>
      <w:bookmarkStart w:id="415" w:name="_Toc183383002"/>
      <w:bookmarkStart w:id="416" w:name="_Toc183426014"/>
      <w:r w:rsidRPr="00AA4168">
        <w:t>圖</w:t>
      </w:r>
      <w:r w:rsidR="00575CE5" w:rsidRPr="00AA4168">
        <w:t>4</w:t>
      </w:r>
      <w:r w:rsidR="00236737" w:rsidRPr="00AA4168">
        <w:t>2</w:t>
      </w:r>
      <w:r w:rsidRPr="00AA4168">
        <w:t xml:space="preserve"> </w:t>
      </w:r>
      <w:r w:rsidRPr="00AA4168">
        <w:t>使用者介面</w:t>
      </w:r>
      <w:r w:rsidRPr="00AA4168">
        <w:t>—</w:t>
      </w:r>
      <w:r w:rsidR="0021506B" w:rsidRPr="00AA4168">
        <w:t>情緒小助手</w:t>
      </w:r>
      <w:bookmarkEnd w:id="410"/>
      <w:bookmarkEnd w:id="411"/>
      <w:bookmarkEnd w:id="412"/>
      <w:bookmarkEnd w:id="413"/>
      <w:bookmarkEnd w:id="414"/>
      <w:bookmarkEnd w:id="415"/>
      <w:bookmarkEnd w:id="416"/>
    </w:p>
    <w:p w14:paraId="08980C1C" w14:textId="037CC1B9"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t>社交</w:t>
      </w:r>
    </w:p>
    <w:p w14:paraId="511BF2C1" w14:textId="412D5DE7" w:rsidR="00007000" w:rsidRPr="00AA4168" w:rsidRDefault="00007000" w:rsidP="00AA4168">
      <w:pPr>
        <w:spacing w:line="360" w:lineRule="auto"/>
        <w:ind w:left="371" w:firstLine="480"/>
        <w:rPr>
          <w:rFonts w:cs="Times New Roman"/>
        </w:rPr>
      </w:pPr>
      <w:r w:rsidRPr="00AA4168">
        <w:rPr>
          <w:rFonts w:cs="Times New Roman"/>
        </w:rPr>
        <w:t>依照日記分析所給予的情緒天使</w:t>
      </w:r>
      <w:r w:rsidRPr="00AA4168">
        <w:rPr>
          <w:rFonts w:cs="Times New Roman"/>
        </w:rPr>
        <w:t>(</w:t>
      </w:r>
      <w:r w:rsidRPr="00AA4168">
        <w:rPr>
          <w:rFonts w:cs="Times New Roman"/>
        </w:rPr>
        <w:t>怪獸</w:t>
      </w:r>
      <w:r w:rsidRPr="00AA4168">
        <w:rPr>
          <w:rFonts w:cs="Times New Roman"/>
        </w:rPr>
        <w:t>)</w:t>
      </w:r>
      <w:r w:rsidRPr="00AA4168">
        <w:rPr>
          <w:rFonts w:cs="Times New Roman"/>
        </w:rPr>
        <w:t>，點選後可發布心情貼文，提供多樣化配色，打造個性化貼文風格：</w:t>
      </w:r>
    </w:p>
    <w:p w14:paraId="64207D05" w14:textId="281FBDDD" w:rsidR="00007000" w:rsidRPr="00AA4168" w:rsidRDefault="00007000" w:rsidP="00AA4168">
      <w:pPr>
        <w:pStyle w:val="a3"/>
        <w:spacing w:line="360" w:lineRule="auto"/>
        <w:ind w:leftChars="0" w:left="0"/>
        <w:jc w:val="center"/>
        <w:rPr>
          <w:rFonts w:cs="Times New Roman"/>
        </w:rPr>
      </w:pPr>
      <w:r w:rsidRPr="00AA4168">
        <w:rPr>
          <w:rFonts w:cs="Times New Roman"/>
          <w:noProof/>
        </w:rPr>
        <w:drawing>
          <wp:inline distT="0" distB="0" distL="0" distR="0" wp14:anchorId="2E6ACF9F" wp14:editId="02C8B0A3">
            <wp:extent cx="1367625" cy="2938076"/>
            <wp:effectExtent l="0" t="0" r="4445" b="0"/>
            <wp:docPr id="3391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39" name=""/>
                    <pic:cNvPicPr/>
                  </pic:nvPicPr>
                  <pic:blipFill>
                    <a:blip r:embed="rId83">
                      <a:extLst>
                        <a:ext uri="{28A0092B-C50C-407E-A947-70E740481C1C}">
                          <a14:useLocalDpi xmlns:a14="http://schemas.microsoft.com/office/drawing/2010/main" val="0"/>
                        </a:ext>
                      </a:extLst>
                    </a:blip>
                    <a:stretch>
                      <a:fillRect/>
                    </a:stretch>
                  </pic:blipFill>
                  <pic:spPr>
                    <a:xfrm>
                      <a:off x="0" y="0"/>
                      <a:ext cx="1373007" cy="2949638"/>
                    </a:xfrm>
                    <a:prstGeom prst="rect">
                      <a:avLst/>
                    </a:prstGeom>
                  </pic:spPr>
                </pic:pic>
              </a:graphicData>
            </a:graphic>
          </wp:inline>
        </w:drawing>
      </w:r>
      <w:r w:rsidRPr="00AA4168">
        <w:rPr>
          <w:rFonts w:cs="Times New Roman"/>
        </w:rPr>
        <w:t xml:space="preserve">　</w:t>
      </w:r>
      <w:r w:rsidRPr="00AA4168">
        <w:rPr>
          <w:rFonts w:cs="Times New Roman"/>
          <w:noProof/>
        </w:rPr>
        <w:drawing>
          <wp:inline distT="0" distB="0" distL="0" distR="0" wp14:anchorId="269DA814" wp14:editId="407F27B1">
            <wp:extent cx="1327868" cy="2873507"/>
            <wp:effectExtent l="0" t="0" r="5715" b="3175"/>
            <wp:docPr id="1236261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1463" name=""/>
                    <pic:cNvPicPr/>
                  </pic:nvPicPr>
                  <pic:blipFill>
                    <a:blip r:embed="rId84">
                      <a:extLst>
                        <a:ext uri="{28A0092B-C50C-407E-A947-70E740481C1C}">
                          <a14:useLocalDpi xmlns:a14="http://schemas.microsoft.com/office/drawing/2010/main" val="0"/>
                        </a:ext>
                      </a:extLst>
                    </a:blip>
                    <a:stretch>
                      <a:fillRect/>
                    </a:stretch>
                  </pic:blipFill>
                  <pic:spPr>
                    <a:xfrm>
                      <a:off x="0" y="0"/>
                      <a:ext cx="1331909" cy="2882252"/>
                    </a:xfrm>
                    <a:prstGeom prst="rect">
                      <a:avLst/>
                    </a:prstGeom>
                  </pic:spPr>
                </pic:pic>
              </a:graphicData>
            </a:graphic>
          </wp:inline>
        </w:drawing>
      </w:r>
    </w:p>
    <w:p w14:paraId="64C39CA0" w14:textId="079AFBD7" w:rsidR="0021506B" w:rsidRPr="00AA4168" w:rsidRDefault="0021506B" w:rsidP="00AA4168">
      <w:pPr>
        <w:pStyle w:val="af2"/>
        <w:spacing w:line="360" w:lineRule="auto"/>
      </w:pPr>
      <w:bookmarkStart w:id="417" w:name="_Toc183382915"/>
      <w:bookmarkStart w:id="418" w:name="_Toc183383003"/>
      <w:bookmarkStart w:id="419" w:name="_Toc183426015"/>
      <w:r w:rsidRPr="00AA4168">
        <w:t>圖</w:t>
      </w:r>
      <w:r w:rsidR="00575CE5" w:rsidRPr="00AA4168">
        <w:t>4</w:t>
      </w:r>
      <w:r w:rsidR="00236737" w:rsidRPr="00AA4168">
        <w:t>3</w:t>
      </w:r>
      <w:r w:rsidRPr="00AA4168">
        <w:t xml:space="preserve"> </w:t>
      </w:r>
      <w:r w:rsidRPr="00AA4168">
        <w:t>使用者介面</w:t>
      </w:r>
      <w:r w:rsidRPr="00AA4168">
        <w:t>—</w:t>
      </w:r>
      <w:r w:rsidRPr="00AA4168">
        <w:t>社交發文</w:t>
      </w:r>
      <w:bookmarkEnd w:id="417"/>
      <w:bookmarkEnd w:id="418"/>
      <w:bookmarkEnd w:id="419"/>
    </w:p>
    <w:p w14:paraId="3BB76F23" w14:textId="1AE59F0F" w:rsidR="00007000" w:rsidRPr="00AA4168" w:rsidRDefault="00007000" w:rsidP="00AA4168">
      <w:pPr>
        <w:tabs>
          <w:tab w:val="left" w:pos="1305"/>
        </w:tabs>
        <w:spacing w:line="360" w:lineRule="auto"/>
        <w:ind w:leftChars="-472" w:left="-1133" w:rightChars="-473" w:right="-1135"/>
        <w:jc w:val="center"/>
        <w:rPr>
          <w:rFonts w:cs="Times New Roman"/>
        </w:rPr>
      </w:pPr>
      <w:r w:rsidRPr="00AA4168">
        <w:rPr>
          <w:rFonts w:cs="Times New Roman"/>
          <w:noProof/>
          <w:u w:val="single"/>
        </w:rPr>
        <w:lastRenderedPageBreak/>
        <w:drawing>
          <wp:inline distT="0" distB="0" distL="0" distR="0" wp14:anchorId="3C9AA008" wp14:editId="07943A89">
            <wp:extent cx="1264203" cy="2779200"/>
            <wp:effectExtent l="0" t="0" r="0" b="2540"/>
            <wp:docPr id="1873755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590" name=""/>
                    <pic:cNvPicPr/>
                  </pic:nvPicPr>
                  <pic:blipFill>
                    <a:blip r:embed="rId85">
                      <a:extLst>
                        <a:ext uri="{28A0092B-C50C-407E-A947-70E740481C1C}">
                          <a14:useLocalDpi xmlns:a14="http://schemas.microsoft.com/office/drawing/2010/main" val="0"/>
                        </a:ext>
                      </a:extLst>
                    </a:blip>
                    <a:stretch>
                      <a:fillRect/>
                    </a:stretch>
                  </pic:blipFill>
                  <pic:spPr>
                    <a:xfrm>
                      <a:off x="0" y="0"/>
                      <a:ext cx="1264203" cy="2779200"/>
                    </a:xfrm>
                    <a:prstGeom prst="rect">
                      <a:avLst/>
                    </a:prstGeom>
                  </pic:spPr>
                </pic:pic>
              </a:graphicData>
            </a:graphic>
          </wp:inline>
        </w:drawing>
      </w:r>
      <w:r w:rsidRPr="00AA4168">
        <w:rPr>
          <w:rFonts w:cs="Times New Roman"/>
          <w:noProof/>
          <w:u w:val="single"/>
        </w:rPr>
        <w:drawing>
          <wp:inline distT="0" distB="0" distL="0" distR="0" wp14:anchorId="217C999B" wp14:editId="7851A261">
            <wp:extent cx="1279558" cy="2779200"/>
            <wp:effectExtent l="0" t="0" r="0" b="2540"/>
            <wp:docPr id="821353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53230" name=""/>
                    <pic:cNvPicPr/>
                  </pic:nvPicPr>
                  <pic:blipFill>
                    <a:blip r:embed="rId86">
                      <a:extLst>
                        <a:ext uri="{28A0092B-C50C-407E-A947-70E740481C1C}">
                          <a14:useLocalDpi xmlns:a14="http://schemas.microsoft.com/office/drawing/2010/main" val="0"/>
                        </a:ext>
                      </a:extLst>
                    </a:blip>
                    <a:stretch>
                      <a:fillRect/>
                    </a:stretch>
                  </pic:blipFill>
                  <pic:spPr>
                    <a:xfrm>
                      <a:off x="0" y="0"/>
                      <a:ext cx="1279558" cy="2779200"/>
                    </a:xfrm>
                    <a:prstGeom prst="rect">
                      <a:avLst/>
                    </a:prstGeom>
                  </pic:spPr>
                </pic:pic>
              </a:graphicData>
            </a:graphic>
          </wp:inline>
        </w:drawing>
      </w:r>
      <w:r w:rsidRPr="00AA4168">
        <w:rPr>
          <w:rFonts w:cs="Times New Roman"/>
          <w:noProof/>
          <w:u w:val="single"/>
        </w:rPr>
        <w:drawing>
          <wp:inline distT="0" distB="0" distL="0" distR="0" wp14:anchorId="3D87EFAA" wp14:editId="47D93C76">
            <wp:extent cx="1264285" cy="2777490"/>
            <wp:effectExtent l="0" t="0" r="0" b="3810"/>
            <wp:docPr id="1014865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511" name=""/>
                    <pic:cNvPicPr/>
                  </pic:nvPicPr>
                  <pic:blipFill>
                    <a:blip r:embed="rId87">
                      <a:extLst>
                        <a:ext uri="{28A0092B-C50C-407E-A947-70E740481C1C}">
                          <a14:useLocalDpi xmlns:a14="http://schemas.microsoft.com/office/drawing/2010/main" val="0"/>
                        </a:ext>
                      </a:extLst>
                    </a:blip>
                    <a:stretch>
                      <a:fillRect/>
                    </a:stretch>
                  </pic:blipFill>
                  <pic:spPr>
                    <a:xfrm>
                      <a:off x="0" y="0"/>
                      <a:ext cx="1264285" cy="2777490"/>
                    </a:xfrm>
                    <a:prstGeom prst="rect">
                      <a:avLst/>
                    </a:prstGeom>
                  </pic:spPr>
                </pic:pic>
              </a:graphicData>
            </a:graphic>
          </wp:inline>
        </w:drawing>
      </w:r>
      <w:r w:rsidRPr="00AA4168">
        <w:rPr>
          <w:rFonts w:cs="Times New Roman"/>
          <w:noProof/>
          <w:u w:val="single"/>
        </w:rPr>
        <w:drawing>
          <wp:inline distT="0" distB="0" distL="0" distR="0" wp14:anchorId="21E64BE8" wp14:editId="6D5982C3">
            <wp:extent cx="1285875" cy="2778760"/>
            <wp:effectExtent l="0" t="0" r="9525" b="2540"/>
            <wp:docPr id="1355842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2338" name=""/>
                    <pic:cNvPicPr/>
                  </pic:nvPicPr>
                  <pic:blipFill>
                    <a:blip r:embed="rId88">
                      <a:extLst>
                        <a:ext uri="{28A0092B-C50C-407E-A947-70E740481C1C}">
                          <a14:useLocalDpi xmlns:a14="http://schemas.microsoft.com/office/drawing/2010/main" val="0"/>
                        </a:ext>
                      </a:extLst>
                    </a:blip>
                    <a:stretch>
                      <a:fillRect/>
                    </a:stretch>
                  </pic:blipFill>
                  <pic:spPr>
                    <a:xfrm>
                      <a:off x="0" y="0"/>
                      <a:ext cx="1285875" cy="2778760"/>
                    </a:xfrm>
                    <a:prstGeom prst="rect">
                      <a:avLst/>
                    </a:prstGeom>
                  </pic:spPr>
                </pic:pic>
              </a:graphicData>
            </a:graphic>
          </wp:inline>
        </w:drawing>
      </w:r>
      <w:r w:rsidRPr="00AA4168">
        <w:rPr>
          <w:rFonts w:cs="Times New Roman"/>
          <w:noProof/>
        </w:rPr>
        <w:drawing>
          <wp:inline distT="0" distB="0" distL="0" distR="0" wp14:anchorId="21D44489" wp14:editId="71FFE608">
            <wp:extent cx="1288415" cy="2778760"/>
            <wp:effectExtent l="0" t="0" r="6985" b="2540"/>
            <wp:docPr id="21124237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3767" name=""/>
                    <pic:cNvPicPr/>
                  </pic:nvPicPr>
                  <pic:blipFill>
                    <a:blip r:embed="rId89">
                      <a:extLst>
                        <a:ext uri="{28A0092B-C50C-407E-A947-70E740481C1C}">
                          <a14:useLocalDpi xmlns:a14="http://schemas.microsoft.com/office/drawing/2010/main" val="0"/>
                        </a:ext>
                      </a:extLst>
                    </a:blip>
                    <a:stretch>
                      <a:fillRect/>
                    </a:stretch>
                  </pic:blipFill>
                  <pic:spPr>
                    <a:xfrm>
                      <a:off x="0" y="0"/>
                      <a:ext cx="1288415" cy="2778760"/>
                    </a:xfrm>
                    <a:prstGeom prst="rect">
                      <a:avLst/>
                    </a:prstGeom>
                  </pic:spPr>
                </pic:pic>
              </a:graphicData>
            </a:graphic>
          </wp:inline>
        </w:drawing>
      </w:r>
    </w:p>
    <w:p w14:paraId="072F7393" w14:textId="77777777" w:rsidR="00007000" w:rsidRPr="00AA4168" w:rsidRDefault="00007000" w:rsidP="00AA4168">
      <w:pPr>
        <w:spacing w:line="360" w:lineRule="auto"/>
        <w:rPr>
          <w:rFonts w:cs="Times New Roman"/>
        </w:rPr>
      </w:pPr>
    </w:p>
    <w:p w14:paraId="42718A6C" w14:textId="77777777" w:rsidR="00007000" w:rsidRPr="00AA4168" w:rsidRDefault="00007000" w:rsidP="00AA4168">
      <w:pPr>
        <w:spacing w:line="360" w:lineRule="auto"/>
        <w:rPr>
          <w:rFonts w:cs="Times New Roman"/>
        </w:rPr>
      </w:pPr>
    </w:p>
    <w:p w14:paraId="18D817AB" w14:textId="2693AEBC" w:rsidR="00007000" w:rsidRPr="00AA4168" w:rsidRDefault="00007000" w:rsidP="00AA4168">
      <w:pPr>
        <w:spacing w:line="360" w:lineRule="auto"/>
        <w:ind w:leftChars="-413" w:left="-991" w:rightChars="-355" w:right="-852"/>
        <w:jc w:val="center"/>
        <w:rPr>
          <w:rFonts w:cs="Times New Roman"/>
        </w:rPr>
      </w:pPr>
      <w:r w:rsidRPr="00AA4168">
        <w:rPr>
          <w:rFonts w:cs="Times New Roman"/>
          <w:noProof/>
        </w:rPr>
        <w:drawing>
          <wp:inline distT="0" distB="0" distL="0" distR="0" wp14:anchorId="69041BD2" wp14:editId="35EEB436">
            <wp:extent cx="1275952" cy="2779200"/>
            <wp:effectExtent l="0" t="0" r="635" b="2540"/>
            <wp:docPr id="7141144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4471" name=""/>
                    <pic:cNvPicPr/>
                  </pic:nvPicPr>
                  <pic:blipFill>
                    <a:blip r:embed="rId90">
                      <a:extLst>
                        <a:ext uri="{28A0092B-C50C-407E-A947-70E740481C1C}">
                          <a14:useLocalDpi xmlns:a14="http://schemas.microsoft.com/office/drawing/2010/main" val="0"/>
                        </a:ext>
                      </a:extLst>
                    </a:blip>
                    <a:stretch>
                      <a:fillRect/>
                    </a:stretch>
                  </pic:blipFill>
                  <pic:spPr>
                    <a:xfrm>
                      <a:off x="0" y="0"/>
                      <a:ext cx="1275952" cy="2779200"/>
                    </a:xfrm>
                    <a:prstGeom prst="rect">
                      <a:avLst/>
                    </a:prstGeom>
                  </pic:spPr>
                </pic:pic>
              </a:graphicData>
            </a:graphic>
          </wp:inline>
        </w:drawing>
      </w:r>
      <w:r w:rsidRPr="00AA4168">
        <w:rPr>
          <w:rFonts w:cs="Times New Roman"/>
          <w:noProof/>
        </w:rPr>
        <w:drawing>
          <wp:inline distT="0" distB="0" distL="0" distR="0" wp14:anchorId="09676580" wp14:editId="5EAD9FF0">
            <wp:extent cx="1273810" cy="2778760"/>
            <wp:effectExtent l="0" t="0" r="2540" b="2540"/>
            <wp:docPr id="2222737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3740" name=""/>
                    <pic:cNvPicPr/>
                  </pic:nvPicPr>
                  <pic:blipFill>
                    <a:blip r:embed="rId91">
                      <a:extLst>
                        <a:ext uri="{28A0092B-C50C-407E-A947-70E740481C1C}">
                          <a14:useLocalDpi xmlns:a14="http://schemas.microsoft.com/office/drawing/2010/main" val="0"/>
                        </a:ext>
                      </a:extLst>
                    </a:blip>
                    <a:stretch>
                      <a:fillRect/>
                    </a:stretch>
                  </pic:blipFill>
                  <pic:spPr>
                    <a:xfrm>
                      <a:off x="0" y="0"/>
                      <a:ext cx="1273810" cy="2778760"/>
                    </a:xfrm>
                    <a:prstGeom prst="rect">
                      <a:avLst/>
                    </a:prstGeom>
                  </pic:spPr>
                </pic:pic>
              </a:graphicData>
            </a:graphic>
          </wp:inline>
        </w:drawing>
      </w:r>
      <w:r w:rsidRPr="00AA4168">
        <w:rPr>
          <w:rFonts w:cs="Times New Roman"/>
          <w:noProof/>
        </w:rPr>
        <w:drawing>
          <wp:inline distT="0" distB="0" distL="0" distR="0" wp14:anchorId="25F785EC" wp14:editId="23D96882">
            <wp:extent cx="1265555" cy="2778760"/>
            <wp:effectExtent l="0" t="0" r="0" b="2540"/>
            <wp:docPr id="2877444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4468" name=""/>
                    <pic:cNvPicPr/>
                  </pic:nvPicPr>
                  <pic:blipFill>
                    <a:blip r:embed="rId92">
                      <a:extLst>
                        <a:ext uri="{28A0092B-C50C-407E-A947-70E740481C1C}">
                          <a14:useLocalDpi xmlns:a14="http://schemas.microsoft.com/office/drawing/2010/main" val="0"/>
                        </a:ext>
                      </a:extLst>
                    </a:blip>
                    <a:stretch>
                      <a:fillRect/>
                    </a:stretch>
                  </pic:blipFill>
                  <pic:spPr>
                    <a:xfrm>
                      <a:off x="0" y="0"/>
                      <a:ext cx="1265555" cy="2778760"/>
                    </a:xfrm>
                    <a:prstGeom prst="rect">
                      <a:avLst/>
                    </a:prstGeom>
                  </pic:spPr>
                </pic:pic>
              </a:graphicData>
            </a:graphic>
          </wp:inline>
        </w:drawing>
      </w:r>
      <w:r w:rsidRPr="00AA4168">
        <w:rPr>
          <w:rFonts w:cs="Times New Roman"/>
          <w:noProof/>
        </w:rPr>
        <w:drawing>
          <wp:inline distT="0" distB="0" distL="0" distR="0" wp14:anchorId="62E4316B" wp14:editId="6748BD6B">
            <wp:extent cx="1276373" cy="2779200"/>
            <wp:effectExtent l="0" t="0" r="0" b="2540"/>
            <wp:docPr id="13680830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3049" name=""/>
                    <pic:cNvPicPr/>
                  </pic:nvPicPr>
                  <pic:blipFill>
                    <a:blip r:embed="rId93">
                      <a:extLst>
                        <a:ext uri="{28A0092B-C50C-407E-A947-70E740481C1C}">
                          <a14:useLocalDpi xmlns:a14="http://schemas.microsoft.com/office/drawing/2010/main" val="0"/>
                        </a:ext>
                      </a:extLst>
                    </a:blip>
                    <a:stretch>
                      <a:fillRect/>
                    </a:stretch>
                  </pic:blipFill>
                  <pic:spPr>
                    <a:xfrm>
                      <a:off x="0" y="0"/>
                      <a:ext cx="1276373" cy="2779200"/>
                    </a:xfrm>
                    <a:prstGeom prst="rect">
                      <a:avLst/>
                    </a:prstGeom>
                  </pic:spPr>
                </pic:pic>
              </a:graphicData>
            </a:graphic>
          </wp:inline>
        </w:drawing>
      </w:r>
      <w:r w:rsidRPr="00AA4168">
        <w:rPr>
          <w:rFonts w:cs="Times New Roman"/>
          <w:noProof/>
        </w:rPr>
        <w:drawing>
          <wp:inline distT="0" distB="0" distL="0" distR="0" wp14:anchorId="0AA31E51" wp14:editId="2ECECFDC">
            <wp:extent cx="1266190" cy="2778760"/>
            <wp:effectExtent l="0" t="0" r="0" b="2540"/>
            <wp:docPr id="9303285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8552" name=""/>
                    <pic:cNvPicPr/>
                  </pic:nvPicPr>
                  <pic:blipFill>
                    <a:blip r:embed="rId94">
                      <a:extLst>
                        <a:ext uri="{28A0092B-C50C-407E-A947-70E740481C1C}">
                          <a14:useLocalDpi xmlns:a14="http://schemas.microsoft.com/office/drawing/2010/main" val="0"/>
                        </a:ext>
                      </a:extLst>
                    </a:blip>
                    <a:stretch>
                      <a:fillRect/>
                    </a:stretch>
                  </pic:blipFill>
                  <pic:spPr>
                    <a:xfrm>
                      <a:off x="0" y="0"/>
                      <a:ext cx="1266190" cy="2778760"/>
                    </a:xfrm>
                    <a:prstGeom prst="rect">
                      <a:avLst/>
                    </a:prstGeom>
                  </pic:spPr>
                </pic:pic>
              </a:graphicData>
            </a:graphic>
          </wp:inline>
        </w:drawing>
      </w:r>
    </w:p>
    <w:p w14:paraId="3ACF4519" w14:textId="394E52FA" w:rsidR="00007000" w:rsidRPr="00AA4168" w:rsidRDefault="00007000" w:rsidP="00AA4168">
      <w:pPr>
        <w:spacing w:line="360" w:lineRule="auto"/>
        <w:ind w:firstLine="480"/>
        <w:jc w:val="center"/>
        <w:rPr>
          <w:rFonts w:cs="Times New Roman"/>
        </w:rPr>
      </w:pPr>
      <w:r w:rsidRPr="00AA4168">
        <w:rPr>
          <w:rFonts w:cs="Times New Roman"/>
          <w:noProof/>
        </w:rPr>
        <w:lastRenderedPageBreak/>
        <w:drawing>
          <wp:inline distT="0" distB="0" distL="0" distR="0" wp14:anchorId="08691F33" wp14:editId="43DE971B">
            <wp:extent cx="1287047" cy="2779200"/>
            <wp:effectExtent l="0" t="0" r="8890" b="2540"/>
            <wp:docPr id="7503552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55265" name=""/>
                    <pic:cNvPicPr/>
                  </pic:nvPicPr>
                  <pic:blipFill>
                    <a:blip r:embed="rId95">
                      <a:extLst>
                        <a:ext uri="{28A0092B-C50C-407E-A947-70E740481C1C}">
                          <a14:useLocalDpi xmlns:a14="http://schemas.microsoft.com/office/drawing/2010/main" val="0"/>
                        </a:ext>
                      </a:extLst>
                    </a:blip>
                    <a:stretch>
                      <a:fillRect/>
                    </a:stretch>
                  </pic:blipFill>
                  <pic:spPr>
                    <a:xfrm>
                      <a:off x="0" y="0"/>
                      <a:ext cx="1287047" cy="2779200"/>
                    </a:xfrm>
                    <a:prstGeom prst="rect">
                      <a:avLst/>
                    </a:prstGeom>
                  </pic:spPr>
                </pic:pic>
              </a:graphicData>
            </a:graphic>
          </wp:inline>
        </w:drawing>
      </w:r>
    </w:p>
    <w:p w14:paraId="0CD21AAA" w14:textId="4E0CBB09" w:rsidR="001843DA" w:rsidRPr="00AA4168" w:rsidRDefault="001843DA" w:rsidP="00AA4168">
      <w:pPr>
        <w:pStyle w:val="af2"/>
        <w:spacing w:line="360" w:lineRule="auto"/>
      </w:pPr>
      <w:bookmarkStart w:id="420" w:name="_Toc182330925"/>
      <w:bookmarkStart w:id="421" w:name="_Toc182965890"/>
      <w:bookmarkStart w:id="422" w:name="_Toc183381401"/>
      <w:bookmarkStart w:id="423" w:name="_Toc183382837"/>
      <w:bookmarkStart w:id="424" w:name="_Toc183382916"/>
      <w:bookmarkStart w:id="425" w:name="_Toc183383004"/>
      <w:bookmarkStart w:id="426" w:name="_Toc183426016"/>
      <w:r w:rsidRPr="00AA4168">
        <w:t>圖</w:t>
      </w:r>
      <w:r w:rsidR="00575CE5" w:rsidRPr="00AA4168">
        <w:t>4</w:t>
      </w:r>
      <w:r w:rsidR="00236737" w:rsidRPr="00AA4168">
        <w:t>4</w:t>
      </w:r>
      <w:r w:rsidRPr="00AA4168">
        <w:t xml:space="preserve"> </w:t>
      </w:r>
      <w:r w:rsidRPr="00AA4168">
        <w:t>使用者介面</w:t>
      </w:r>
      <w:r w:rsidRPr="00AA4168">
        <w:t>—</w:t>
      </w:r>
      <w:r w:rsidR="0021506B" w:rsidRPr="00AA4168">
        <w:t>個性化貼文</w:t>
      </w:r>
      <w:bookmarkEnd w:id="420"/>
      <w:bookmarkEnd w:id="421"/>
      <w:bookmarkEnd w:id="422"/>
      <w:bookmarkEnd w:id="423"/>
      <w:bookmarkEnd w:id="424"/>
      <w:bookmarkEnd w:id="425"/>
      <w:bookmarkEnd w:id="426"/>
    </w:p>
    <w:p w14:paraId="1E57F3FD" w14:textId="1340FE8B" w:rsidR="001843DA" w:rsidRPr="00AA4168" w:rsidRDefault="00007000" w:rsidP="00AA4168">
      <w:pPr>
        <w:pStyle w:val="a3"/>
        <w:tabs>
          <w:tab w:val="left" w:pos="2565"/>
        </w:tabs>
        <w:spacing w:line="360" w:lineRule="auto"/>
        <w:ind w:firstLineChars="213" w:firstLine="511"/>
        <w:rPr>
          <w:rFonts w:cs="Times New Roman"/>
        </w:rPr>
      </w:pPr>
      <w:r w:rsidRPr="00AA4168">
        <w:rPr>
          <w:rFonts w:cs="Times New Roman"/>
        </w:rPr>
        <w:t>一圖勝過千言萬語，不用文字也可以讓別人感受到關心，現代人較難以當面關心他人，藉由瀏覽社群，發現親朋好友的喜怒哀樂，都能確認並且更了解彼此的近況。藉由當日日記分析出的貼圖發文，在社群上抒發情緒、與朋友們討論並引起共鳴。</w:t>
      </w:r>
    </w:p>
    <w:p w14:paraId="371EAE2B" w14:textId="7476F2D1" w:rsidR="00A83409" w:rsidRPr="00AA4168" w:rsidRDefault="00A83409" w:rsidP="00AA4168">
      <w:pPr>
        <w:pStyle w:val="a3"/>
        <w:numPr>
          <w:ilvl w:val="0"/>
          <w:numId w:val="21"/>
        </w:numPr>
        <w:tabs>
          <w:tab w:val="left" w:pos="2565"/>
        </w:tabs>
        <w:spacing w:line="360" w:lineRule="auto"/>
        <w:ind w:leftChars="0"/>
        <w:rPr>
          <w:rFonts w:cs="Times New Roman"/>
        </w:rPr>
      </w:pPr>
      <w:r w:rsidRPr="00AA4168">
        <w:rPr>
          <w:rFonts w:cs="Times New Roman"/>
        </w:rPr>
        <w:t>在貼文與朋友交流</w:t>
      </w:r>
      <w:r w:rsidRPr="00AA4168">
        <w:rPr>
          <w:rFonts w:cs="Times New Roman"/>
        </w:rPr>
        <w:t>(</w:t>
      </w:r>
      <w:r w:rsidRPr="00AA4168">
        <w:rPr>
          <w:rFonts w:cs="Times New Roman"/>
        </w:rPr>
        <w:t>使用者回復自己貼文視角</w:t>
      </w:r>
      <w:r w:rsidRPr="00AA4168">
        <w:rPr>
          <w:rFonts w:cs="Times New Roman"/>
        </w:rPr>
        <w:t>)</w:t>
      </w:r>
    </w:p>
    <w:p w14:paraId="124E3071" w14:textId="762DB91B" w:rsidR="00A83409" w:rsidRPr="00AA4168" w:rsidRDefault="00A83409" w:rsidP="00AA4168">
      <w:pPr>
        <w:pStyle w:val="a3"/>
        <w:tabs>
          <w:tab w:val="left" w:pos="2565"/>
        </w:tabs>
        <w:spacing w:line="360" w:lineRule="auto"/>
        <w:ind w:leftChars="0" w:left="0"/>
        <w:jc w:val="center"/>
        <w:rPr>
          <w:rFonts w:cs="Times New Roman"/>
        </w:rPr>
      </w:pPr>
      <w:r w:rsidRPr="00AA4168">
        <w:rPr>
          <w:rFonts w:cs="Times New Roman"/>
          <w:noProof/>
        </w:rPr>
        <w:drawing>
          <wp:inline distT="0" distB="0" distL="0" distR="0" wp14:anchorId="53C94D98" wp14:editId="7A37BC31">
            <wp:extent cx="5993394" cy="3117925"/>
            <wp:effectExtent l="0" t="0" r="762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3394" cy="3117925"/>
                    </a:xfrm>
                    <a:prstGeom prst="rect">
                      <a:avLst/>
                    </a:prstGeom>
                    <a:noFill/>
                  </pic:spPr>
                </pic:pic>
              </a:graphicData>
            </a:graphic>
          </wp:inline>
        </w:drawing>
      </w:r>
    </w:p>
    <w:p w14:paraId="53233014" w14:textId="3BF95371" w:rsidR="001843DA" w:rsidRPr="00AA4168" w:rsidRDefault="001843DA" w:rsidP="00AA4168">
      <w:pPr>
        <w:pStyle w:val="af2"/>
        <w:spacing w:line="360" w:lineRule="auto"/>
      </w:pPr>
      <w:bookmarkStart w:id="427" w:name="_Toc182330926"/>
      <w:bookmarkStart w:id="428" w:name="_Toc182965891"/>
      <w:bookmarkStart w:id="429" w:name="_Toc183381402"/>
      <w:bookmarkStart w:id="430" w:name="_Toc183382838"/>
      <w:bookmarkStart w:id="431" w:name="_Toc183382917"/>
      <w:bookmarkStart w:id="432" w:name="_Toc183383005"/>
      <w:bookmarkStart w:id="433" w:name="_Toc183426017"/>
      <w:r w:rsidRPr="00AA4168">
        <w:t>圖</w:t>
      </w:r>
      <w:r w:rsidR="0021506B" w:rsidRPr="00AA4168">
        <w:t>4</w:t>
      </w:r>
      <w:r w:rsidR="00236737" w:rsidRPr="00AA4168">
        <w:t>5</w:t>
      </w:r>
      <w:r w:rsidRPr="00AA4168">
        <w:t xml:space="preserve"> </w:t>
      </w:r>
      <w:r w:rsidRPr="00AA4168">
        <w:t>使用者介面</w:t>
      </w:r>
      <w:r w:rsidRPr="00AA4168">
        <w:t>—</w:t>
      </w:r>
      <w:r w:rsidR="0021506B" w:rsidRPr="00AA4168">
        <w:t>回覆留言</w:t>
      </w:r>
      <w:bookmarkEnd w:id="427"/>
      <w:bookmarkEnd w:id="428"/>
      <w:bookmarkEnd w:id="429"/>
      <w:bookmarkEnd w:id="430"/>
      <w:bookmarkEnd w:id="431"/>
      <w:bookmarkEnd w:id="432"/>
      <w:bookmarkEnd w:id="433"/>
    </w:p>
    <w:p w14:paraId="5EEAE55C" w14:textId="77777777" w:rsidR="00A83409" w:rsidRPr="00AA4168" w:rsidRDefault="00A83409" w:rsidP="00AA4168">
      <w:pPr>
        <w:pStyle w:val="a3"/>
        <w:numPr>
          <w:ilvl w:val="0"/>
          <w:numId w:val="21"/>
        </w:numPr>
        <w:spacing w:line="360" w:lineRule="auto"/>
        <w:ind w:leftChars="0"/>
        <w:rPr>
          <w:rFonts w:cs="Times New Roman"/>
        </w:rPr>
      </w:pPr>
      <w:r w:rsidRPr="00AA4168">
        <w:rPr>
          <w:rFonts w:cs="Times New Roman"/>
        </w:rPr>
        <w:lastRenderedPageBreak/>
        <w:t>在貼文與朋友交流</w:t>
      </w:r>
      <w:r w:rsidRPr="00AA4168">
        <w:rPr>
          <w:rFonts w:cs="Times New Roman"/>
        </w:rPr>
        <w:t>(</w:t>
      </w:r>
      <w:r w:rsidRPr="00AA4168">
        <w:rPr>
          <w:rFonts w:cs="Times New Roman"/>
        </w:rPr>
        <w:t>留言朋友貼文之視角</w:t>
      </w:r>
      <w:r w:rsidRPr="00AA4168">
        <w:rPr>
          <w:rFonts w:cs="Times New Roman"/>
        </w:rPr>
        <w:t>)</w:t>
      </w:r>
    </w:p>
    <w:p w14:paraId="49C24BFA" w14:textId="3F0874B9" w:rsidR="00A83409" w:rsidRPr="00AA4168" w:rsidRDefault="00A83409" w:rsidP="00AA4168">
      <w:pPr>
        <w:tabs>
          <w:tab w:val="left" w:pos="2565"/>
        </w:tabs>
        <w:spacing w:line="360" w:lineRule="auto"/>
        <w:rPr>
          <w:rFonts w:cs="Times New Roman"/>
        </w:rPr>
      </w:pPr>
      <w:r w:rsidRPr="00AA4168">
        <w:rPr>
          <w:rFonts w:cs="Times New Roman"/>
          <w:noProof/>
        </w:rPr>
        <w:drawing>
          <wp:inline distT="0" distB="0" distL="0" distR="0" wp14:anchorId="32489EFA" wp14:editId="796530F7">
            <wp:extent cx="5495731" cy="3827685"/>
            <wp:effectExtent l="0" t="0" r="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8145" cy="3843296"/>
                    </a:xfrm>
                    <a:prstGeom prst="rect">
                      <a:avLst/>
                    </a:prstGeom>
                    <a:noFill/>
                  </pic:spPr>
                </pic:pic>
              </a:graphicData>
            </a:graphic>
          </wp:inline>
        </w:drawing>
      </w:r>
    </w:p>
    <w:p w14:paraId="4272C5F5" w14:textId="764F7448" w:rsidR="001843DA" w:rsidRPr="00AA4168" w:rsidRDefault="001843DA" w:rsidP="00AA4168">
      <w:pPr>
        <w:pStyle w:val="af2"/>
        <w:spacing w:line="360" w:lineRule="auto"/>
      </w:pPr>
      <w:bookmarkStart w:id="434" w:name="_Toc182330927"/>
      <w:bookmarkStart w:id="435" w:name="_Toc182965892"/>
      <w:bookmarkStart w:id="436" w:name="_Toc183381403"/>
      <w:bookmarkStart w:id="437" w:name="_Toc183382839"/>
      <w:bookmarkStart w:id="438" w:name="_Toc183382918"/>
      <w:bookmarkStart w:id="439" w:name="_Toc183383006"/>
      <w:bookmarkStart w:id="440" w:name="_Toc183426018"/>
      <w:r w:rsidRPr="00AA4168">
        <w:t>圖</w:t>
      </w:r>
      <w:r w:rsidR="0021506B" w:rsidRPr="00AA4168">
        <w:t>4</w:t>
      </w:r>
      <w:r w:rsidR="00236737" w:rsidRPr="00AA4168">
        <w:t>6</w:t>
      </w:r>
      <w:r w:rsidRPr="00AA4168">
        <w:t xml:space="preserve"> </w:t>
      </w:r>
      <w:r w:rsidRPr="00AA4168">
        <w:t>使用者介面</w:t>
      </w:r>
      <w:r w:rsidRPr="00AA4168">
        <w:t>—</w:t>
      </w:r>
      <w:r w:rsidR="0021506B" w:rsidRPr="00AA4168">
        <w:t>好友視角貼文</w:t>
      </w:r>
      <w:bookmarkEnd w:id="434"/>
      <w:bookmarkEnd w:id="435"/>
      <w:bookmarkEnd w:id="436"/>
      <w:bookmarkEnd w:id="437"/>
      <w:bookmarkEnd w:id="438"/>
      <w:bookmarkEnd w:id="439"/>
      <w:bookmarkEnd w:id="440"/>
    </w:p>
    <w:p w14:paraId="4E8A3B2D" w14:textId="6817DAB8" w:rsidR="006D7E39" w:rsidRPr="00AA4168" w:rsidRDefault="006D7E39" w:rsidP="00AA4168">
      <w:pPr>
        <w:pStyle w:val="a3"/>
        <w:numPr>
          <w:ilvl w:val="0"/>
          <w:numId w:val="20"/>
        </w:numPr>
        <w:spacing w:line="360" w:lineRule="auto"/>
        <w:ind w:leftChars="0" w:left="851"/>
        <w:rPr>
          <w:rFonts w:cs="Times New Roman"/>
        </w:rPr>
      </w:pPr>
      <w:r w:rsidRPr="00AA4168">
        <w:rPr>
          <w:rFonts w:cs="Times New Roman"/>
        </w:rPr>
        <w:t>個人設定</w:t>
      </w:r>
    </w:p>
    <w:p w14:paraId="762EBE00" w14:textId="6647B483" w:rsidR="00A83409" w:rsidRPr="00AA4168" w:rsidRDefault="00A83409" w:rsidP="00AA4168">
      <w:pPr>
        <w:pStyle w:val="a3"/>
        <w:spacing w:line="360" w:lineRule="auto"/>
        <w:ind w:leftChars="0" w:left="0"/>
        <w:jc w:val="center"/>
        <w:rPr>
          <w:rFonts w:cs="Times New Roman"/>
        </w:rPr>
      </w:pPr>
      <w:r w:rsidRPr="00AA4168">
        <w:rPr>
          <w:rFonts w:cs="Times New Roman"/>
          <w:noProof/>
        </w:rPr>
        <w:drawing>
          <wp:inline distT="0" distB="0" distL="0" distR="0" wp14:anchorId="6A203D92" wp14:editId="7BBC946F">
            <wp:extent cx="1459378" cy="3196424"/>
            <wp:effectExtent l="0" t="0" r="7620" b="4445"/>
            <wp:docPr id="14925548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54846" name=""/>
                    <pic:cNvPicPr/>
                  </pic:nvPicPr>
                  <pic:blipFill>
                    <a:blip r:embed="rId98">
                      <a:extLst>
                        <a:ext uri="{28A0092B-C50C-407E-A947-70E740481C1C}">
                          <a14:useLocalDpi xmlns:a14="http://schemas.microsoft.com/office/drawing/2010/main" val="0"/>
                        </a:ext>
                      </a:extLst>
                    </a:blip>
                    <a:stretch>
                      <a:fillRect/>
                    </a:stretch>
                  </pic:blipFill>
                  <pic:spPr>
                    <a:xfrm>
                      <a:off x="0" y="0"/>
                      <a:ext cx="1465056" cy="3208860"/>
                    </a:xfrm>
                    <a:prstGeom prst="rect">
                      <a:avLst/>
                    </a:prstGeom>
                  </pic:spPr>
                </pic:pic>
              </a:graphicData>
            </a:graphic>
          </wp:inline>
        </w:drawing>
      </w:r>
    </w:p>
    <w:p w14:paraId="67E4EFE9" w14:textId="138A738E" w:rsidR="0059742B" w:rsidRPr="00AA4168" w:rsidRDefault="0059742B" w:rsidP="00AA4168">
      <w:pPr>
        <w:pStyle w:val="af2"/>
        <w:spacing w:line="360" w:lineRule="auto"/>
      </w:pPr>
      <w:bookmarkStart w:id="441" w:name="_Toc182330928"/>
      <w:bookmarkStart w:id="442" w:name="_Toc182965893"/>
      <w:bookmarkStart w:id="443" w:name="_Toc183381404"/>
      <w:bookmarkStart w:id="444" w:name="_Toc183382840"/>
      <w:bookmarkStart w:id="445" w:name="_Toc183382919"/>
      <w:bookmarkStart w:id="446" w:name="_Toc183383007"/>
      <w:bookmarkStart w:id="447" w:name="_Toc183426019"/>
      <w:r w:rsidRPr="00AA4168">
        <w:t>圖</w:t>
      </w:r>
      <w:r w:rsidR="0021506B" w:rsidRPr="00AA4168">
        <w:t>4</w:t>
      </w:r>
      <w:r w:rsidR="00236737" w:rsidRPr="00AA4168">
        <w:t>7</w:t>
      </w:r>
      <w:r w:rsidRPr="00AA4168">
        <w:t xml:space="preserve"> </w:t>
      </w:r>
      <w:r w:rsidRPr="00AA4168">
        <w:t>使用者介面</w:t>
      </w:r>
      <w:r w:rsidRPr="00AA4168">
        <w:t>—</w:t>
      </w:r>
      <w:r w:rsidR="0021506B" w:rsidRPr="00AA4168">
        <w:t>個人設定</w:t>
      </w:r>
      <w:bookmarkEnd w:id="441"/>
      <w:bookmarkEnd w:id="442"/>
      <w:bookmarkEnd w:id="443"/>
      <w:bookmarkEnd w:id="444"/>
      <w:bookmarkEnd w:id="445"/>
      <w:bookmarkEnd w:id="446"/>
      <w:bookmarkEnd w:id="447"/>
    </w:p>
    <w:p w14:paraId="33BCE303" w14:textId="22DB879A" w:rsidR="00A83409" w:rsidRPr="00AA4168" w:rsidRDefault="00A83409" w:rsidP="00AA4168">
      <w:pPr>
        <w:pStyle w:val="a3"/>
        <w:numPr>
          <w:ilvl w:val="0"/>
          <w:numId w:val="21"/>
        </w:numPr>
        <w:spacing w:line="360" w:lineRule="auto"/>
        <w:ind w:leftChars="0"/>
        <w:rPr>
          <w:rFonts w:cs="Times New Roman"/>
        </w:rPr>
      </w:pPr>
      <w:r w:rsidRPr="00AA4168">
        <w:rPr>
          <w:rFonts w:cs="Times New Roman"/>
        </w:rPr>
        <w:lastRenderedPageBreak/>
        <w:t>編輯</w:t>
      </w:r>
      <w:r w:rsidRPr="00AA4168">
        <w:rPr>
          <w:rFonts w:cs="Times New Roman"/>
        </w:rPr>
        <w:t xml:space="preserve"> : </w:t>
      </w:r>
      <w:r w:rsidRPr="00AA4168">
        <w:rPr>
          <w:rFonts w:cs="Times New Roman"/>
        </w:rPr>
        <w:t>更換頭貼</w:t>
      </w:r>
      <w:r w:rsidRPr="00AA4168">
        <w:rPr>
          <w:rFonts w:cs="Times New Roman"/>
        </w:rPr>
        <w:t xml:space="preserve"> / </w:t>
      </w:r>
      <w:r w:rsidRPr="00AA4168">
        <w:rPr>
          <w:rFonts w:cs="Times New Roman"/>
        </w:rPr>
        <w:t>名稱</w:t>
      </w:r>
    </w:p>
    <w:p w14:paraId="5AEDED05" w14:textId="5172755B" w:rsidR="00A83409" w:rsidRPr="00AA4168" w:rsidRDefault="00A83409" w:rsidP="00AA4168">
      <w:pPr>
        <w:pStyle w:val="a3"/>
        <w:spacing w:line="360" w:lineRule="auto"/>
        <w:ind w:leftChars="0" w:left="-993"/>
        <w:jc w:val="center"/>
        <w:rPr>
          <w:rFonts w:cs="Times New Roman"/>
        </w:rPr>
      </w:pPr>
      <w:r w:rsidRPr="00AA4168">
        <w:rPr>
          <w:rFonts w:cs="Times New Roman"/>
          <w:noProof/>
        </w:rPr>
        <w:drawing>
          <wp:inline distT="0" distB="0" distL="0" distR="0" wp14:anchorId="147029FF" wp14:editId="757D42D9">
            <wp:extent cx="6595595" cy="339520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12796" cy="3404061"/>
                    </a:xfrm>
                    <a:prstGeom prst="rect">
                      <a:avLst/>
                    </a:prstGeom>
                    <a:noFill/>
                  </pic:spPr>
                </pic:pic>
              </a:graphicData>
            </a:graphic>
          </wp:inline>
        </w:drawing>
      </w:r>
    </w:p>
    <w:p w14:paraId="2F0D0EAF" w14:textId="5D6FCF8B" w:rsidR="0059742B" w:rsidRPr="00AA4168" w:rsidRDefault="0059742B" w:rsidP="00AA4168">
      <w:pPr>
        <w:pStyle w:val="af2"/>
        <w:spacing w:line="360" w:lineRule="auto"/>
      </w:pPr>
      <w:bookmarkStart w:id="448" w:name="_Toc182330929"/>
      <w:bookmarkStart w:id="449" w:name="_Toc182965894"/>
      <w:bookmarkStart w:id="450" w:name="_Toc183381405"/>
      <w:bookmarkStart w:id="451" w:name="_Toc183382841"/>
      <w:bookmarkStart w:id="452" w:name="_Toc183382920"/>
      <w:bookmarkStart w:id="453" w:name="_Toc183383008"/>
      <w:bookmarkStart w:id="454" w:name="_Toc183426020"/>
      <w:r w:rsidRPr="00AA4168">
        <w:t>圖</w:t>
      </w:r>
      <w:r w:rsidR="0021506B" w:rsidRPr="00AA4168">
        <w:t>4</w:t>
      </w:r>
      <w:r w:rsidR="00236737" w:rsidRPr="00AA4168">
        <w:t>8</w:t>
      </w:r>
      <w:r w:rsidRPr="00AA4168">
        <w:t xml:space="preserve"> </w:t>
      </w:r>
      <w:r w:rsidRPr="00AA4168">
        <w:t>使用者介面</w:t>
      </w:r>
      <w:r w:rsidRPr="00AA4168">
        <w:t>—</w:t>
      </w:r>
      <w:r w:rsidR="0021506B" w:rsidRPr="00AA4168">
        <w:t>編輯</w:t>
      </w:r>
      <w:bookmarkEnd w:id="448"/>
      <w:bookmarkEnd w:id="449"/>
      <w:bookmarkEnd w:id="450"/>
      <w:bookmarkEnd w:id="451"/>
      <w:bookmarkEnd w:id="452"/>
      <w:bookmarkEnd w:id="453"/>
      <w:bookmarkEnd w:id="454"/>
    </w:p>
    <w:p w14:paraId="409312D1" w14:textId="17A6AE3C" w:rsidR="00A83409" w:rsidRPr="00AA4168" w:rsidRDefault="00A83409" w:rsidP="00AA4168">
      <w:pPr>
        <w:pStyle w:val="a3"/>
        <w:numPr>
          <w:ilvl w:val="0"/>
          <w:numId w:val="21"/>
        </w:numPr>
        <w:spacing w:line="360" w:lineRule="auto"/>
        <w:ind w:leftChars="0"/>
        <w:rPr>
          <w:rFonts w:cs="Times New Roman"/>
        </w:rPr>
      </w:pPr>
      <w:r w:rsidRPr="00AA4168">
        <w:rPr>
          <w:rFonts w:cs="Times New Roman"/>
        </w:rPr>
        <w:t>貼文記錄</w:t>
      </w:r>
      <w:r w:rsidRPr="00AA4168">
        <w:rPr>
          <w:rFonts w:cs="Times New Roman"/>
        </w:rPr>
        <w:t xml:space="preserve"> : </w:t>
      </w:r>
      <w:r w:rsidRPr="00AA4168">
        <w:rPr>
          <w:rFonts w:cs="Times New Roman"/>
        </w:rPr>
        <w:t>查看貼文紀錄</w:t>
      </w:r>
    </w:p>
    <w:p w14:paraId="7076E09A" w14:textId="6BAF94C9" w:rsidR="00A83409" w:rsidRPr="00AA4168" w:rsidRDefault="00A83409" w:rsidP="00AA4168">
      <w:pPr>
        <w:pStyle w:val="a3"/>
        <w:spacing w:line="360" w:lineRule="auto"/>
        <w:ind w:leftChars="0" w:left="-109"/>
        <w:jc w:val="center"/>
        <w:rPr>
          <w:rFonts w:cs="Times New Roman"/>
        </w:rPr>
      </w:pPr>
      <w:r w:rsidRPr="00AA4168">
        <w:rPr>
          <w:rFonts w:cs="Times New Roman"/>
          <w:noProof/>
        </w:rPr>
        <w:drawing>
          <wp:inline distT="0" distB="0" distL="0" distR="0" wp14:anchorId="2C66F3A0" wp14:editId="6987ABC7">
            <wp:extent cx="5074230" cy="3458817"/>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9711" cy="3469370"/>
                    </a:xfrm>
                    <a:prstGeom prst="rect">
                      <a:avLst/>
                    </a:prstGeom>
                    <a:noFill/>
                  </pic:spPr>
                </pic:pic>
              </a:graphicData>
            </a:graphic>
          </wp:inline>
        </w:drawing>
      </w:r>
    </w:p>
    <w:p w14:paraId="49EBC879" w14:textId="51F138F4" w:rsidR="0059742B" w:rsidRPr="00AA4168" w:rsidRDefault="0059742B" w:rsidP="00AA4168">
      <w:pPr>
        <w:pStyle w:val="af2"/>
        <w:spacing w:line="360" w:lineRule="auto"/>
      </w:pPr>
      <w:bookmarkStart w:id="455" w:name="_Toc182330930"/>
      <w:bookmarkStart w:id="456" w:name="_Toc182965895"/>
      <w:bookmarkStart w:id="457" w:name="_Toc183381406"/>
      <w:bookmarkStart w:id="458" w:name="_Toc183382842"/>
      <w:bookmarkStart w:id="459" w:name="_Toc183382921"/>
      <w:bookmarkStart w:id="460" w:name="_Toc183383009"/>
      <w:bookmarkStart w:id="461" w:name="_Toc183426021"/>
      <w:r w:rsidRPr="00AA4168">
        <w:t>圖</w:t>
      </w:r>
      <w:r w:rsidR="0021506B" w:rsidRPr="00AA4168">
        <w:t>4</w:t>
      </w:r>
      <w:r w:rsidR="00236737" w:rsidRPr="00AA4168">
        <w:t>9</w:t>
      </w:r>
      <w:r w:rsidRPr="00AA4168">
        <w:t xml:space="preserve"> </w:t>
      </w:r>
      <w:r w:rsidRPr="00AA4168">
        <w:t>使用者介面</w:t>
      </w:r>
      <w:r w:rsidRPr="00AA4168">
        <w:t>—</w:t>
      </w:r>
      <w:r w:rsidR="0021506B" w:rsidRPr="00AA4168">
        <w:t>貼文記錄</w:t>
      </w:r>
      <w:bookmarkEnd w:id="455"/>
      <w:bookmarkEnd w:id="456"/>
      <w:bookmarkEnd w:id="457"/>
      <w:bookmarkEnd w:id="458"/>
      <w:bookmarkEnd w:id="459"/>
      <w:bookmarkEnd w:id="460"/>
      <w:bookmarkEnd w:id="461"/>
    </w:p>
    <w:p w14:paraId="748D40FA" w14:textId="32164F3A" w:rsidR="00A83409" w:rsidRPr="00AA4168" w:rsidRDefault="00A83409" w:rsidP="00AA4168">
      <w:pPr>
        <w:pStyle w:val="a3"/>
        <w:numPr>
          <w:ilvl w:val="0"/>
          <w:numId w:val="21"/>
        </w:numPr>
        <w:spacing w:line="360" w:lineRule="auto"/>
        <w:ind w:leftChars="0"/>
        <w:rPr>
          <w:rFonts w:cs="Times New Roman"/>
        </w:rPr>
      </w:pPr>
      <w:r w:rsidRPr="00AA4168">
        <w:rPr>
          <w:rFonts w:cs="Times New Roman"/>
        </w:rPr>
        <w:lastRenderedPageBreak/>
        <w:t>好友</w:t>
      </w:r>
      <w:r w:rsidRPr="00AA4168">
        <w:rPr>
          <w:rFonts w:cs="Times New Roman"/>
        </w:rPr>
        <w:t xml:space="preserve"> : </w:t>
      </w:r>
      <w:r w:rsidRPr="00AA4168">
        <w:rPr>
          <w:rFonts w:cs="Times New Roman"/>
        </w:rPr>
        <w:t>好友列表一覽</w:t>
      </w:r>
    </w:p>
    <w:p w14:paraId="1CEA361F" w14:textId="59CB258F" w:rsidR="00A83409" w:rsidRPr="00AA4168" w:rsidRDefault="00A83409" w:rsidP="00AA4168">
      <w:pPr>
        <w:spacing w:line="360" w:lineRule="auto"/>
        <w:ind w:leftChars="-177" w:left="-425"/>
        <w:jc w:val="center"/>
        <w:rPr>
          <w:rFonts w:cs="Times New Roman"/>
        </w:rPr>
      </w:pPr>
      <w:r w:rsidRPr="00AA4168">
        <w:rPr>
          <w:rFonts w:cs="Times New Roman"/>
          <w:noProof/>
        </w:rPr>
        <w:drawing>
          <wp:inline distT="0" distB="0" distL="0" distR="0" wp14:anchorId="6081ED2F" wp14:editId="32495A57">
            <wp:extent cx="6109191" cy="3244132"/>
            <wp:effectExtent l="0" t="0" r="635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6216" cy="3247863"/>
                    </a:xfrm>
                    <a:prstGeom prst="rect">
                      <a:avLst/>
                    </a:prstGeom>
                    <a:noFill/>
                  </pic:spPr>
                </pic:pic>
              </a:graphicData>
            </a:graphic>
          </wp:inline>
        </w:drawing>
      </w:r>
    </w:p>
    <w:p w14:paraId="6D3995D0" w14:textId="24392A91" w:rsidR="0059742B" w:rsidRPr="00AA4168" w:rsidRDefault="0059742B" w:rsidP="00AA4168">
      <w:pPr>
        <w:pStyle w:val="af2"/>
        <w:spacing w:line="360" w:lineRule="auto"/>
      </w:pPr>
      <w:bookmarkStart w:id="462" w:name="_Toc182330931"/>
      <w:bookmarkStart w:id="463" w:name="_Toc182965896"/>
      <w:bookmarkStart w:id="464" w:name="_Toc183381407"/>
      <w:bookmarkStart w:id="465" w:name="_Toc183382843"/>
      <w:bookmarkStart w:id="466" w:name="_Toc183382922"/>
      <w:bookmarkStart w:id="467" w:name="_Toc183383010"/>
      <w:bookmarkStart w:id="468" w:name="_Toc183426022"/>
      <w:r w:rsidRPr="00AA4168">
        <w:t>圖</w:t>
      </w:r>
      <w:r w:rsidR="00236737" w:rsidRPr="00AA4168">
        <w:t>50</w:t>
      </w:r>
      <w:r w:rsidRPr="00AA4168">
        <w:t xml:space="preserve"> </w:t>
      </w:r>
      <w:r w:rsidRPr="00AA4168">
        <w:t>使用者介面</w:t>
      </w:r>
      <w:r w:rsidRPr="00AA4168">
        <w:t>—</w:t>
      </w:r>
      <w:r w:rsidR="0021506B" w:rsidRPr="00AA4168">
        <w:t>好友列表</w:t>
      </w:r>
      <w:bookmarkEnd w:id="462"/>
      <w:bookmarkEnd w:id="463"/>
      <w:bookmarkEnd w:id="464"/>
      <w:bookmarkEnd w:id="465"/>
      <w:bookmarkEnd w:id="466"/>
      <w:bookmarkEnd w:id="467"/>
      <w:bookmarkEnd w:id="468"/>
    </w:p>
    <w:p w14:paraId="3D544BFC" w14:textId="7B3FF975" w:rsidR="00A83409" w:rsidRPr="00AA4168" w:rsidRDefault="00A83409" w:rsidP="00AA4168">
      <w:pPr>
        <w:pStyle w:val="a3"/>
        <w:numPr>
          <w:ilvl w:val="0"/>
          <w:numId w:val="21"/>
        </w:numPr>
        <w:spacing w:line="360" w:lineRule="auto"/>
        <w:ind w:leftChars="0"/>
        <w:rPr>
          <w:rFonts w:cs="Times New Roman"/>
        </w:rPr>
      </w:pPr>
      <w:r w:rsidRPr="00AA4168">
        <w:rPr>
          <w:rFonts w:cs="Times New Roman"/>
        </w:rPr>
        <w:t>好友申請列表</w:t>
      </w:r>
    </w:p>
    <w:p w14:paraId="6051EFFE" w14:textId="3FCAD22F" w:rsidR="00A83409" w:rsidRPr="00AA4168" w:rsidRDefault="00A83409" w:rsidP="00AA4168">
      <w:pPr>
        <w:pStyle w:val="a3"/>
        <w:spacing w:line="360" w:lineRule="auto"/>
        <w:ind w:leftChars="0" w:left="0"/>
        <w:jc w:val="center"/>
        <w:rPr>
          <w:rFonts w:cs="Times New Roman"/>
        </w:rPr>
      </w:pPr>
      <w:r w:rsidRPr="00AA4168">
        <w:rPr>
          <w:rFonts w:cs="Times New Roman"/>
          <w:noProof/>
        </w:rPr>
        <w:drawing>
          <wp:inline distT="0" distB="0" distL="0" distR="0" wp14:anchorId="4EC0D664" wp14:editId="7D686830">
            <wp:extent cx="3737113" cy="3586571"/>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51862" cy="3600725"/>
                    </a:xfrm>
                    <a:prstGeom prst="rect">
                      <a:avLst/>
                    </a:prstGeom>
                    <a:noFill/>
                  </pic:spPr>
                </pic:pic>
              </a:graphicData>
            </a:graphic>
          </wp:inline>
        </w:drawing>
      </w:r>
    </w:p>
    <w:p w14:paraId="62EE39A0" w14:textId="114A919F" w:rsidR="0059742B" w:rsidRPr="00AA4168" w:rsidRDefault="0059742B" w:rsidP="00AA4168">
      <w:pPr>
        <w:pStyle w:val="af2"/>
        <w:spacing w:line="360" w:lineRule="auto"/>
      </w:pPr>
      <w:bookmarkStart w:id="469" w:name="_Toc183383011"/>
      <w:bookmarkStart w:id="470" w:name="_Toc183426023"/>
      <w:r w:rsidRPr="00AA4168">
        <w:t>圖</w:t>
      </w:r>
      <w:r w:rsidR="00575CE5" w:rsidRPr="00AA4168">
        <w:t>5</w:t>
      </w:r>
      <w:r w:rsidR="00236737" w:rsidRPr="00AA4168">
        <w:t>1</w:t>
      </w:r>
      <w:r w:rsidRPr="00AA4168">
        <w:t xml:space="preserve"> </w:t>
      </w:r>
      <w:r w:rsidRPr="00AA4168">
        <w:t>使用者介面</w:t>
      </w:r>
      <w:r w:rsidRPr="00AA4168">
        <w:t>—</w:t>
      </w:r>
      <w:r w:rsidR="0021506B" w:rsidRPr="00AA4168">
        <w:t>好友申請</w:t>
      </w:r>
      <w:bookmarkEnd w:id="469"/>
      <w:bookmarkEnd w:id="470"/>
    </w:p>
    <w:p w14:paraId="3995E87E" w14:textId="3AC7B254" w:rsidR="007F6873" w:rsidRPr="00AA4168" w:rsidRDefault="00C02BE0" w:rsidP="00AA4168">
      <w:pPr>
        <w:pStyle w:val="a3"/>
        <w:numPr>
          <w:ilvl w:val="0"/>
          <w:numId w:val="20"/>
        </w:numPr>
        <w:spacing w:line="360" w:lineRule="auto"/>
        <w:ind w:leftChars="0" w:left="993"/>
        <w:rPr>
          <w:rFonts w:cs="Times New Roman"/>
        </w:rPr>
      </w:pPr>
      <w:r w:rsidRPr="00AA4168">
        <w:rPr>
          <w:rFonts w:cs="Times New Roman"/>
        </w:rPr>
        <w:lastRenderedPageBreak/>
        <w:t>商家端頁面</w:t>
      </w:r>
    </w:p>
    <w:p w14:paraId="1A111EA1" w14:textId="493CD45F" w:rsidR="00C02BE0" w:rsidRPr="00AA4168" w:rsidRDefault="00C02BE0" w:rsidP="00AA4168">
      <w:pPr>
        <w:pStyle w:val="a3"/>
        <w:spacing w:line="360" w:lineRule="auto"/>
        <w:ind w:leftChars="0" w:left="993" w:firstLine="447"/>
        <w:rPr>
          <w:rFonts w:cs="Times New Roman"/>
        </w:rPr>
      </w:pPr>
      <w:r w:rsidRPr="00AA4168">
        <w:rPr>
          <w:rFonts w:cs="Times New Roman"/>
        </w:rPr>
        <w:t>本專題與精油業者合作，開發商家端頁面，</w:t>
      </w:r>
      <w:r w:rsidR="00803636" w:rsidRPr="00AA4168">
        <w:rPr>
          <w:rFonts w:cs="Times New Roman"/>
        </w:rPr>
        <w:t>在保護使用者隱私下，商家可以觀看客戶情緒分析結果，並提供專業性的芳療建議。</w:t>
      </w:r>
    </w:p>
    <w:p w14:paraId="3DAC18DA" w14:textId="7C1D9C63" w:rsidR="00803636" w:rsidRPr="00AA4168" w:rsidRDefault="00966D1C" w:rsidP="00AA4168">
      <w:pPr>
        <w:pStyle w:val="a3"/>
        <w:numPr>
          <w:ilvl w:val="0"/>
          <w:numId w:val="22"/>
        </w:numPr>
        <w:spacing w:line="360" w:lineRule="auto"/>
        <w:ind w:leftChars="0"/>
        <w:rPr>
          <w:rFonts w:cs="Times New Roman"/>
        </w:rPr>
      </w:pPr>
      <w:r w:rsidRPr="00AA4168">
        <w:rPr>
          <w:rFonts w:cs="Times New Roman"/>
        </w:rPr>
        <w:t>觀看所有客戶資訊</w:t>
      </w:r>
    </w:p>
    <w:p w14:paraId="1705738F" w14:textId="789FAEBA" w:rsidR="00966D1C" w:rsidRPr="00AA4168" w:rsidRDefault="00966D1C" w:rsidP="00AA4168">
      <w:pPr>
        <w:pStyle w:val="a3"/>
        <w:spacing w:line="360" w:lineRule="auto"/>
        <w:ind w:leftChars="0" w:left="0"/>
        <w:jc w:val="center"/>
        <w:rPr>
          <w:rFonts w:cs="Times New Roman"/>
        </w:rPr>
      </w:pPr>
      <w:r w:rsidRPr="00AA4168">
        <w:rPr>
          <w:rFonts w:cs="Times New Roman"/>
          <w:noProof/>
        </w:rPr>
        <w:drawing>
          <wp:inline distT="0" distB="0" distL="0" distR="0" wp14:anchorId="627437A2" wp14:editId="18E92E21">
            <wp:extent cx="1375575" cy="2947659"/>
            <wp:effectExtent l="0" t="0" r="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85685" cy="2969324"/>
                    </a:xfrm>
                    <a:prstGeom prst="rect">
                      <a:avLst/>
                    </a:prstGeom>
                  </pic:spPr>
                </pic:pic>
              </a:graphicData>
            </a:graphic>
          </wp:inline>
        </w:drawing>
      </w:r>
    </w:p>
    <w:p w14:paraId="20FF104E" w14:textId="7F945BC4" w:rsidR="00966D1C" w:rsidRPr="00AA4168" w:rsidRDefault="00966D1C" w:rsidP="00AA4168">
      <w:pPr>
        <w:pStyle w:val="af2"/>
        <w:spacing w:line="360" w:lineRule="auto"/>
      </w:pPr>
      <w:bookmarkStart w:id="471" w:name="_Toc183382844"/>
      <w:bookmarkStart w:id="472" w:name="_Toc183382923"/>
      <w:bookmarkStart w:id="473" w:name="_Toc183383012"/>
      <w:bookmarkStart w:id="474" w:name="_Toc183426024"/>
      <w:r w:rsidRPr="00AA4168">
        <w:t>圖</w:t>
      </w:r>
      <w:r w:rsidR="00236737" w:rsidRPr="00AA4168">
        <w:t xml:space="preserve">52 </w:t>
      </w:r>
      <w:r w:rsidR="00236737" w:rsidRPr="00AA4168">
        <w:t>使用者介面</w:t>
      </w:r>
      <w:r w:rsidR="00236737" w:rsidRPr="00AA4168">
        <w:t>—</w:t>
      </w:r>
      <w:r w:rsidR="00236737" w:rsidRPr="00AA4168">
        <w:t>商家端觀看客戶資訊</w:t>
      </w:r>
      <w:bookmarkEnd w:id="471"/>
      <w:bookmarkEnd w:id="472"/>
      <w:bookmarkEnd w:id="473"/>
      <w:bookmarkEnd w:id="474"/>
    </w:p>
    <w:p w14:paraId="5F61043D" w14:textId="77777777" w:rsidR="00966D1C" w:rsidRPr="00AA4168" w:rsidRDefault="00966D1C" w:rsidP="00AA4168">
      <w:pPr>
        <w:pStyle w:val="a3"/>
        <w:numPr>
          <w:ilvl w:val="0"/>
          <w:numId w:val="21"/>
        </w:numPr>
        <w:spacing w:line="360" w:lineRule="auto"/>
        <w:ind w:leftChars="177" w:left="425" w:firstLine="0"/>
        <w:rPr>
          <w:rFonts w:cs="Times New Roman"/>
        </w:rPr>
      </w:pPr>
      <w:r w:rsidRPr="00AA4168">
        <w:rPr>
          <w:rFonts w:cs="Times New Roman"/>
        </w:rPr>
        <w:t>給予客戶個人化芳療建議</w:t>
      </w:r>
    </w:p>
    <w:p w14:paraId="78DEE9E3" w14:textId="1446C711" w:rsidR="00966D1C" w:rsidRPr="00AA4168" w:rsidRDefault="00966D1C" w:rsidP="00AA4168">
      <w:pPr>
        <w:pStyle w:val="a3"/>
        <w:spacing w:line="360" w:lineRule="auto"/>
        <w:ind w:leftChars="0" w:left="0"/>
        <w:jc w:val="center"/>
        <w:rPr>
          <w:rFonts w:cs="Times New Roman"/>
          <w:noProof/>
        </w:rPr>
      </w:pPr>
      <w:r w:rsidRPr="00AA4168">
        <w:rPr>
          <w:rFonts w:cs="Times New Roman"/>
          <w:noProof/>
        </w:rPr>
        <w:drawing>
          <wp:inline distT="0" distB="0" distL="0" distR="0" wp14:anchorId="6DB4815D" wp14:editId="75D3CD4F">
            <wp:extent cx="1422946" cy="2997642"/>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67652"/>
                    <a:stretch/>
                  </pic:blipFill>
                  <pic:spPr bwMode="auto">
                    <a:xfrm>
                      <a:off x="0" y="0"/>
                      <a:ext cx="1432076" cy="3016875"/>
                    </a:xfrm>
                    <a:prstGeom prst="rect">
                      <a:avLst/>
                    </a:prstGeom>
                    <a:ln>
                      <a:noFill/>
                    </a:ln>
                    <a:extLst>
                      <a:ext uri="{53640926-AAD7-44D8-BBD7-CCE9431645EC}">
                        <a14:shadowObscured xmlns:a14="http://schemas.microsoft.com/office/drawing/2010/main"/>
                      </a:ext>
                    </a:extLst>
                  </pic:spPr>
                </pic:pic>
              </a:graphicData>
            </a:graphic>
          </wp:inline>
        </w:drawing>
      </w:r>
      <w:r w:rsidR="00236737" w:rsidRPr="00AA4168">
        <w:rPr>
          <w:rFonts w:cs="Times New Roman"/>
          <w:noProof/>
        </w:rPr>
        <w:t xml:space="preserve"> </w:t>
      </w:r>
      <w:r w:rsidRPr="00AA4168">
        <w:rPr>
          <w:rFonts w:cs="Times New Roman"/>
          <w:noProof/>
        </w:rPr>
        <w:drawing>
          <wp:inline distT="0" distB="0" distL="0" distR="0" wp14:anchorId="7BD136C2" wp14:editId="3E445EE2">
            <wp:extent cx="1418955" cy="2989691"/>
            <wp:effectExtent l="0" t="0" r="0" b="12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3773" r="33882" b="-6"/>
                    <a:stretch/>
                  </pic:blipFill>
                  <pic:spPr bwMode="auto">
                    <a:xfrm>
                      <a:off x="0" y="0"/>
                      <a:ext cx="1423174" cy="2998581"/>
                    </a:xfrm>
                    <a:prstGeom prst="rect">
                      <a:avLst/>
                    </a:prstGeom>
                    <a:ln>
                      <a:noFill/>
                    </a:ln>
                    <a:extLst>
                      <a:ext uri="{53640926-AAD7-44D8-BBD7-CCE9431645EC}">
                        <a14:shadowObscured xmlns:a14="http://schemas.microsoft.com/office/drawing/2010/main"/>
                      </a:ext>
                    </a:extLst>
                  </pic:spPr>
                </pic:pic>
              </a:graphicData>
            </a:graphic>
          </wp:inline>
        </w:drawing>
      </w:r>
      <w:r w:rsidR="00236737" w:rsidRPr="00AA4168">
        <w:rPr>
          <w:rFonts w:cs="Times New Roman"/>
          <w:noProof/>
        </w:rPr>
        <w:t xml:space="preserve"> </w:t>
      </w:r>
      <w:r w:rsidRPr="00AA4168">
        <w:rPr>
          <w:rFonts w:cs="Times New Roman"/>
          <w:noProof/>
        </w:rPr>
        <w:drawing>
          <wp:inline distT="0" distB="0" distL="0" distR="0" wp14:anchorId="41CD9E78" wp14:editId="1769443F">
            <wp:extent cx="1359673" cy="299994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9114"/>
                    <a:stretch/>
                  </pic:blipFill>
                  <pic:spPr bwMode="auto">
                    <a:xfrm>
                      <a:off x="0" y="0"/>
                      <a:ext cx="1383335" cy="3052153"/>
                    </a:xfrm>
                    <a:prstGeom prst="rect">
                      <a:avLst/>
                    </a:prstGeom>
                    <a:ln>
                      <a:noFill/>
                    </a:ln>
                    <a:extLst>
                      <a:ext uri="{53640926-AAD7-44D8-BBD7-CCE9431645EC}">
                        <a14:shadowObscured xmlns:a14="http://schemas.microsoft.com/office/drawing/2010/main"/>
                      </a:ext>
                    </a:extLst>
                  </pic:spPr>
                </pic:pic>
              </a:graphicData>
            </a:graphic>
          </wp:inline>
        </w:drawing>
      </w:r>
    </w:p>
    <w:p w14:paraId="2B16C839" w14:textId="53F33B59" w:rsidR="00966D1C" w:rsidRPr="00AA4168" w:rsidRDefault="00966D1C" w:rsidP="00AA4168">
      <w:pPr>
        <w:pStyle w:val="af2"/>
        <w:spacing w:line="360" w:lineRule="auto"/>
      </w:pPr>
      <w:bookmarkStart w:id="475" w:name="_Toc183382845"/>
      <w:bookmarkStart w:id="476" w:name="_Toc183382924"/>
      <w:bookmarkStart w:id="477" w:name="_Toc183383013"/>
      <w:bookmarkStart w:id="478" w:name="_Toc183426025"/>
      <w:r w:rsidRPr="00AA4168">
        <w:t>圖</w:t>
      </w:r>
      <w:r w:rsidR="00236737" w:rsidRPr="00AA4168">
        <w:t xml:space="preserve">53 </w:t>
      </w:r>
      <w:r w:rsidR="00236737" w:rsidRPr="00AA4168">
        <w:t>使用者介面</w:t>
      </w:r>
      <w:r w:rsidR="00236737" w:rsidRPr="00AA4168">
        <w:t>—</w:t>
      </w:r>
      <w:r w:rsidR="00236737" w:rsidRPr="00AA4168">
        <w:t>商家端給予客戶芳療建議</w:t>
      </w:r>
      <w:bookmarkEnd w:id="475"/>
      <w:bookmarkEnd w:id="476"/>
      <w:bookmarkEnd w:id="477"/>
      <w:bookmarkEnd w:id="478"/>
    </w:p>
    <w:p w14:paraId="424C80AD" w14:textId="61A9BAFA" w:rsidR="00A000BC" w:rsidRPr="00AA4168" w:rsidRDefault="00A000BC" w:rsidP="00AA4168">
      <w:pPr>
        <w:pStyle w:val="a3"/>
        <w:numPr>
          <w:ilvl w:val="0"/>
          <w:numId w:val="21"/>
        </w:numPr>
        <w:spacing w:line="360" w:lineRule="auto"/>
        <w:ind w:leftChars="0"/>
        <w:rPr>
          <w:rFonts w:cs="Times New Roman"/>
        </w:rPr>
      </w:pPr>
      <w:r w:rsidRPr="00AA4168">
        <w:rPr>
          <w:rFonts w:cs="Times New Roman"/>
        </w:rPr>
        <w:lastRenderedPageBreak/>
        <w:t>與客戶私人聊天頁面</w:t>
      </w:r>
    </w:p>
    <w:p w14:paraId="4776E50F" w14:textId="01FFC5CC" w:rsidR="00A000BC" w:rsidRPr="00AA4168" w:rsidRDefault="00A000BC" w:rsidP="00AA4168">
      <w:pPr>
        <w:pStyle w:val="a3"/>
        <w:spacing w:line="360" w:lineRule="auto"/>
        <w:ind w:leftChars="0" w:left="0"/>
        <w:jc w:val="center"/>
        <w:rPr>
          <w:rFonts w:cs="Times New Roman"/>
          <w:noProof/>
        </w:rPr>
      </w:pPr>
      <w:r w:rsidRPr="00AA4168">
        <w:rPr>
          <w:rFonts w:cs="Times New Roman"/>
          <w:noProof/>
        </w:rPr>
        <w:drawing>
          <wp:inline distT="0" distB="0" distL="0" distR="0" wp14:anchorId="023BE86A" wp14:editId="308CF891">
            <wp:extent cx="1717482" cy="3768097"/>
            <wp:effectExtent l="0" t="0" r="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24117" cy="3782653"/>
                    </a:xfrm>
                    <a:prstGeom prst="rect">
                      <a:avLst/>
                    </a:prstGeom>
                  </pic:spPr>
                </pic:pic>
              </a:graphicData>
            </a:graphic>
          </wp:inline>
        </w:drawing>
      </w:r>
      <w:r w:rsidR="00AA4168">
        <w:rPr>
          <w:rFonts w:cs="Times New Roman" w:hint="eastAsia"/>
          <w:noProof/>
        </w:rPr>
        <w:t xml:space="preserve"> </w:t>
      </w:r>
      <w:r w:rsidRPr="00AA4168">
        <w:rPr>
          <w:rFonts w:cs="Times New Roman"/>
          <w:noProof/>
        </w:rPr>
        <w:drawing>
          <wp:inline distT="0" distB="0" distL="0" distR="0" wp14:anchorId="36BA7ECA" wp14:editId="7AB5C4F2">
            <wp:extent cx="1685676" cy="3707028"/>
            <wp:effectExtent l="0" t="0" r="0" b="825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98195" cy="3734559"/>
                    </a:xfrm>
                    <a:prstGeom prst="rect">
                      <a:avLst/>
                    </a:prstGeom>
                  </pic:spPr>
                </pic:pic>
              </a:graphicData>
            </a:graphic>
          </wp:inline>
        </w:drawing>
      </w:r>
    </w:p>
    <w:p w14:paraId="1681E14B" w14:textId="335F8DB0" w:rsidR="00A000BC" w:rsidRPr="00AA4168" w:rsidRDefault="00A000BC" w:rsidP="00AA4168">
      <w:pPr>
        <w:pStyle w:val="af2"/>
        <w:spacing w:line="360" w:lineRule="auto"/>
      </w:pPr>
      <w:bookmarkStart w:id="479" w:name="_Toc183382846"/>
      <w:bookmarkStart w:id="480" w:name="_Toc183382925"/>
      <w:bookmarkStart w:id="481" w:name="_Toc183383014"/>
      <w:bookmarkStart w:id="482" w:name="_Toc183426026"/>
      <w:r w:rsidRPr="00AA4168">
        <w:t>圖</w:t>
      </w:r>
      <w:r w:rsidR="00236737" w:rsidRPr="00AA4168">
        <w:t xml:space="preserve">54 </w:t>
      </w:r>
      <w:r w:rsidR="00236737" w:rsidRPr="00AA4168">
        <w:t>使用者介面</w:t>
      </w:r>
      <w:r w:rsidR="00236737" w:rsidRPr="00AA4168">
        <w:t>—</w:t>
      </w:r>
      <w:r w:rsidR="00236737" w:rsidRPr="00AA4168">
        <w:t>商家端與客戶私人聊天頁面</w:t>
      </w:r>
      <w:bookmarkEnd w:id="479"/>
      <w:bookmarkEnd w:id="480"/>
      <w:bookmarkEnd w:id="481"/>
      <w:bookmarkEnd w:id="482"/>
    </w:p>
    <w:p w14:paraId="2F146B61" w14:textId="1AB86625" w:rsidR="00A90F77" w:rsidRPr="00AA4168" w:rsidRDefault="0059189D" w:rsidP="00AA4168">
      <w:pPr>
        <w:pStyle w:val="2"/>
        <w:spacing w:line="360" w:lineRule="auto"/>
        <w:rPr>
          <w:rFonts w:eastAsia="標楷體" w:cs="Times New Roman"/>
        </w:rPr>
      </w:pPr>
      <w:bookmarkStart w:id="483" w:name="_Toc183425955"/>
      <w:r w:rsidRPr="00AA4168">
        <w:rPr>
          <w:rFonts w:eastAsia="標楷體" w:cs="Times New Roman"/>
        </w:rPr>
        <w:t xml:space="preserve">4.4 </w:t>
      </w:r>
      <w:r w:rsidRPr="00AA4168">
        <w:rPr>
          <w:rFonts w:eastAsia="標楷體" w:cs="Times New Roman"/>
        </w:rPr>
        <w:t>商業模式</w:t>
      </w:r>
      <w:bookmarkEnd w:id="483"/>
    </w:p>
    <w:p w14:paraId="1164EB96" w14:textId="7EA1D953" w:rsidR="00614251" w:rsidRPr="00AA4168" w:rsidRDefault="00614251" w:rsidP="00AA4168">
      <w:pPr>
        <w:spacing w:line="360" w:lineRule="auto"/>
        <w:ind w:firstLine="480"/>
        <w:rPr>
          <w:rFonts w:cs="Times New Roman"/>
        </w:rPr>
      </w:pPr>
      <w:r w:rsidRPr="00AA4168">
        <w:rPr>
          <w:rFonts w:cs="Times New Roman"/>
        </w:rPr>
        <w:t>在現代社會中，緊湊的生活常使人們對於自身的情緒管理與察覺變的越發困難，且缺乏對情緒認知的重要性，因此，許多人難以即時意識到自己的情緒，並正視感受</w:t>
      </w:r>
      <w:r w:rsidRPr="00AA4168">
        <w:rPr>
          <w:rFonts w:cs="Times New Roman"/>
        </w:rPr>
        <w:t>—</w:t>
      </w:r>
      <w:r w:rsidRPr="00AA4168">
        <w:rPr>
          <w:rFonts w:cs="Times New Roman"/>
        </w:rPr>
        <w:t>無論好壞。</w:t>
      </w:r>
    </w:p>
    <w:p w14:paraId="2DD8DDFA" w14:textId="32BBDDFB" w:rsidR="00614251" w:rsidRPr="00AA4168" w:rsidRDefault="00614251" w:rsidP="00AA4168">
      <w:pPr>
        <w:spacing w:line="360" w:lineRule="auto"/>
        <w:ind w:firstLine="480"/>
        <w:rPr>
          <w:rFonts w:cs="Times New Roman"/>
        </w:rPr>
      </w:pPr>
      <w:r w:rsidRPr="00AA4168">
        <w:rPr>
          <w:rFonts w:cs="Times New Roman"/>
        </w:rPr>
        <w:t>這正是小組推出情緒分析日記結合芳療</w:t>
      </w:r>
      <w:r w:rsidRPr="00AA4168">
        <w:rPr>
          <w:rFonts w:cs="Times New Roman"/>
        </w:rPr>
        <w:t>app</w:t>
      </w:r>
      <w:r w:rsidRPr="00AA4168">
        <w:rPr>
          <w:rFonts w:cs="Times New Roman"/>
        </w:rPr>
        <w:t>的核心動機。用戶可透過系統書寫日記、獲得數據化的分析、並透過系統提供的多感官療癒體驗建議，得以釋放正負情緒。這是一條具有完整療癒鍊條的系統</w:t>
      </w:r>
      <w:r w:rsidRPr="00AA4168">
        <w:rPr>
          <w:rFonts w:cs="Times New Roman"/>
        </w:rPr>
        <w:t xml:space="preserve"> : </w:t>
      </w:r>
    </w:p>
    <w:p w14:paraId="73C878D7" w14:textId="79160AF7" w:rsidR="00614251" w:rsidRPr="00AA4168" w:rsidRDefault="00614251" w:rsidP="00AA4168">
      <w:pPr>
        <w:pStyle w:val="a3"/>
        <w:numPr>
          <w:ilvl w:val="0"/>
          <w:numId w:val="28"/>
        </w:numPr>
        <w:spacing w:line="360" w:lineRule="auto"/>
        <w:ind w:leftChars="0"/>
        <w:rPr>
          <w:rFonts w:cs="Times New Roman"/>
        </w:rPr>
      </w:pPr>
      <w:r w:rsidRPr="00AA4168">
        <w:rPr>
          <w:rFonts w:cs="Times New Roman"/>
        </w:rPr>
        <w:t>發現需求、提供需求</w:t>
      </w:r>
      <w:r w:rsidR="00DE3999" w:rsidRPr="00AA4168">
        <w:rPr>
          <w:rFonts w:cs="Times New Roman"/>
        </w:rPr>
        <w:t>（</w:t>
      </w:r>
      <w:r w:rsidRPr="00AA4168">
        <w:rPr>
          <w:rFonts w:cs="Times New Roman"/>
        </w:rPr>
        <w:t>情緒管理工具</w:t>
      </w:r>
      <w:r w:rsidRPr="00AA4168">
        <w:rPr>
          <w:rFonts w:cs="Times New Roman"/>
        </w:rPr>
        <w:t xml:space="preserve"> : </w:t>
      </w:r>
      <w:r w:rsidRPr="00AA4168">
        <w:rPr>
          <w:rFonts w:cs="Times New Roman"/>
        </w:rPr>
        <w:t>提升心理健康認知</w:t>
      </w:r>
      <w:r w:rsidR="00A9388B" w:rsidRPr="00AA4168">
        <w:rPr>
          <w:rFonts w:cs="Times New Roman"/>
        </w:rPr>
        <w:t>）</w:t>
      </w:r>
    </w:p>
    <w:p w14:paraId="6CD0B2B5" w14:textId="25979F06" w:rsidR="00614251" w:rsidRPr="00AA4168" w:rsidRDefault="00614251" w:rsidP="00AA4168">
      <w:pPr>
        <w:pStyle w:val="a3"/>
        <w:numPr>
          <w:ilvl w:val="0"/>
          <w:numId w:val="28"/>
        </w:numPr>
        <w:spacing w:line="360" w:lineRule="auto"/>
        <w:ind w:leftChars="0"/>
        <w:rPr>
          <w:rFonts w:cs="Times New Roman"/>
        </w:rPr>
      </w:pPr>
      <w:r w:rsidRPr="00AA4168">
        <w:rPr>
          <w:rFonts w:cs="Times New Roman"/>
        </w:rPr>
        <w:t>提供解決建議之體驗</w:t>
      </w:r>
      <w:r w:rsidR="00DE3999" w:rsidRPr="00AA4168">
        <w:rPr>
          <w:rFonts w:cs="Times New Roman"/>
        </w:rPr>
        <w:t>（</w:t>
      </w:r>
      <w:r w:rsidRPr="00AA4168">
        <w:rPr>
          <w:rFonts w:cs="Times New Roman"/>
        </w:rPr>
        <w:t>多感官</w:t>
      </w:r>
      <w:r w:rsidRPr="00AA4168">
        <w:rPr>
          <w:rFonts w:cs="Times New Roman"/>
        </w:rPr>
        <w:t xml:space="preserve"> e.g. </w:t>
      </w:r>
      <w:r w:rsidRPr="00AA4168">
        <w:rPr>
          <w:rFonts w:cs="Times New Roman"/>
        </w:rPr>
        <w:t>芳療</w:t>
      </w:r>
      <w:r w:rsidR="00DE3999" w:rsidRPr="00AA4168">
        <w:rPr>
          <w:rFonts w:cs="Times New Roman"/>
        </w:rPr>
        <w:t>）</w:t>
      </w:r>
    </w:p>
    <w:p w14:paraId="1D64CB75" w14:textId="084E1179" w:rsidR="00614251" w:rsidRPr="00AA4168" w:rsidRDefault="00614251" w:rsidP="00AA4168">
      <w:pPr>
        <w:pStyle w:val="a3"/>
        <w:numPr>
          <w:ilvl w:val="0"/>
          <w:numId w:val="28"/>
        </w:numPr>
        <w:spacing w:line="360" w:lineRule="auto"/>
        <w:ind w:leftChars="0"/>
        <w:rPr>
          <w:rFonts w:cs="Times New Roman"/>
        </w:rPr>
      </w:pPr>
      <w:r w:rsidRPr="00AA4168">
        <w:rPr>
          <w:rFonts w:cs="Times New Roman"/>
        </w:rPr>
        <w:t>創造商機，永續優化，展現潛力</w:t>
      </w:r>
      <w:r w:rsidR="00DE3999" w:rsidRPr="00AA4168">
        <w:rPr>
          <w:rFonts w:cs="Times New Roman"/>
        </w:rPr>
        <w:t>（</w:t>
      </w:r>
      <w:r w:rsidRPr="00AA4168">
        <w:rPr>
          <w:rFonts w:cs="Times New Roman"/>
        </w:rPr>
        <w:t>與商家合作，提供使用者更多元化的療癒建議</w:t>
      </w:r>
      <w:r w:rsidR="00DE3999" w:rsidRPr="00AA4168">
        <w:rPr>
          <w:rFonts w:cs="Times New Roman"/>
        </w:rPr>
        <w:t>）</w:t>
      </w:r>
    </w:p>
    <w:p w14:paraId="68198F34" w14:textId="77777777" w:rsidR="00AA4168" w:rsidRPr="00AA4168" w:rsidRDefault="00AA4168" w:rsidP="00AA4168">
      <w:pPr>
        <w:spacing w:line="360" w:lineRule="auto"/>
        <w:ind w:firstLine="480"/>
        <w:rPr>
          <w:ins w:id="484" w:author="子倪 葉" w:date="2024-11-25T11:22:00Z"/>
          <w:rFonts w:cs="Times New Roman"/>
        </w:rPr>
      </w:pPr>
      <w:ins w:id="485" w:author="子倪 葉" w:date="2024-11-25T11:22:00Z">
        <w:r w:rsidRPr="00AA4168">
          <w:rPr>
            <w:rFonts w:cs="Times New Roman"/>
          </w:rPr>
          <w:lastRenderedPageBreak/>
          <w:t>為了讓應用永續發展，我們將與精油業者建立深度合作，打造商家後台，在保護使用者隱私的前提下，商家可以為使用者提供一對一的芳療建議與免費的專業芳療師諮詢服務。此外，使用者能直接透過應用內購買合作商家的精油商品，實現便利的購物體驗。我們以抽取銷售傭金為主要收益模式，幫助商家拓展銷售渠道並提升品牌曝光度，達到雙贏的合作效益。</w:t>
        </w:r>
      </w:ins>
    </w:p>
    <w:p w14:paraId="3797B2EE" w14:textId="77777777" w:rsidR="00AA4168" w:rsidRPr="00AA4168" w:rsidRDefault="00AA4168" w:rsidP="00AA4168">
      <w:pPr>
        <w:pStyle w:val="3"/>
        <w:spacing w:line="360" w:lineRule="auto"/>
        <w:ind w:firstLine="480"/>
        <w:rPr>
          <w:ins w:id="486" w:author="子倪 葉" w:date="2024-11-25T11:22:00Z"/>
          <w:rFonts w:ascii="Times New Roman" w:eastAsia="標楷體" w:hAnsi="Times New Roman" w:cs="Times New Roman"/>
          <w:b/>
          <w:bCs w:val="0"/>
        </w:rPr>
      </w:pPr>
      <w:bookmarkStart w:id="487" w:name="_Toc183425956"/>
      <w:ins w:id="488" w:author="子倪 葉" w:date="2024-11-25T11:22:00Z">
        <w:r w:rsidRPr="00AA4168">
          <w:rPr>
            <w:rFonts w:ascii="Times New Roman" w:eastAsia="標楷體" w:hAnsi="Times New Roman" w:cs="Times New Roman"/>
            <w:b/>
            <w:bCs w:val="0"/>
          </w:rPr>
          <w:t xml:space="preserve">4.4.1 </w:t>
        </w:r>
        <w:r w:rsidRPr="00AA4168">
          <w:rPr>
            <w:rFonts w:ascii="Times New Roman" w:eastAsia="標楷體" w:hAnsi="Times New Roman" w:cs="Times New Roman"/>
            <w:b/>
            <w:bCs w:val="0"/>
          </w:rPr>
          <w:t>商業九宮格</w:t>
        </w:r>
        <w:bookmarkEnd w:id="487"/>
      </w:ins>
    </w:p>
    <w:p w14:paraId="51B823A9" w14:textId="77777777" w:rsidR="00AA4168" w:rsidRPr="00AA4168" w:rsidRDefault="00AA4168" w:rsidP="00AA4168">
      <w:pPr>
        <w:pStyle w:val="a3"/>
        <w:numPr>
          <w:ilvl w:val="0"/>
          <w:numId w:val="38"/>
        </w:numPr>
        <w:spacing w:line="360" w:lineRule="auto"/>
        <w:ind w:leftChars="0"/>
        <w:rPr>
          <w:ins w:id="489" w:author="子倪 葉" w:date="2024-11-25T11:22:00Z"/>
          <w:rFonts w:cs="Times New Roman"/>
          <w:b/>
          <w:bCs/>
        </w:rPr>
      </w:pPr>
      <w:ins w:id="490" w:author="子倪 葉" w:date="2024-11-25T11:22:00Z">
        <w:r w:rsidRPr="00AA4168">
          <w:rPr>
            <w:rFonts w:cs="Times New Roman"/>
            <w:b/>
            <w:bCs/>
          </w:rPr>
          <w:t>價值主張（</w:t>
        </w:r>
        <w:r w:rsidRPr="00AA4168">
          <w:rPr>
            <w:rFonts w:cs="Times New Roman"/>
            <w:b/>
            <w:bCs/>
          </w:rPr>
          <w:t>Value Proposition</w:t>
        </w:r>
        <w:r w:rsidRPr="00AA4168">
          <w:rPr>
            <w:rFonts w:cs="Times New Roman"/>
            <w:b/>
            <w:bCs/>
          </w:rPr>
          <w:t>）</w:t>
        </w:r>
      </w:ins>
    </w:p>
    <w:p w14:paraId="203CE403" w14:textId="77777777" w:rsidR="00AA4168" w:rsidRPr="00AA4168" w:rsidRDefault="00AA4168" w:rsidP="00AA4168">
      <w:pPr>
        <w:pStyle w:val="a3"/>
        <w:numPr>
          <w:ilvl w:val="1"/>
          <w:numId w:val="41"/>
        </w:numPr>
        <w:spacing w:line="360" w:lineRule="auto"/>
        <w:ind w:leftChars="0"/>
        <w:rPr>
          <w:ins w:id="491" w:author="子倪 葉" w:date="2024-11-25T11:22:00Z"/>
          <w:rFonts w:cs="Times New Roman"/>
        </w:rPr>
      </w:pPr>
      <w:ins w:id="492" w:author="子倪 葉" w:date="2024-11-25T11:22:00Z">
        <w:r w:rsidRPr="00AA4168">
          <w:rPr>
            <w:rFonts w:cs="Times New Roman"/>
          </w:rPr>
          <w:t>核心價值：</w:t>
        </w:r>
        <w:r w:rsidRPr="00AA4168">
          <w:rPr>
            <w:rFonts w:cs="Times New Roman"/>
          </w:rPr>
          <w:t xml:space="preserve"> </w:t>
        </w:r>
        <w:r w:rsidRPr="00AA4168">
          <w:rPr>
            <w:rFonts w:cs="Times New Roman"/>
          </w:rPr>
          <w:t>幫助用戶接納並理解自己的情緒，促進心理健康與和諧。</w:t>
        </w:r>
      </w:ins>
    </w:p>
    <w:p w14:paraId="5B0403DB" w14:textId="77777777" w:rsidR="00AA4168" w:rsidRPr="00AA4168" w:rsidRDefault="00AA4168" w:rsidP="00AA4168">
      <w:pPr>
        <w:pStyle w:val="a3"/>
        <w:numPr>
          <w:ilvl w:val="1"/>
          <w:numId w:val="41"/>
        </w:numPr>
        <w:spacing w:line="360" w:lineRule="auto"/>
        <w:ind w:leftChars="0"/>
        <w:rPr>
          <w:ins w:id="493" w:author="子倪 葉" w:date="2024-11-25T11:22:00Z"/>
          <w:rFonts w:cs="Times New Roman"/>
        </w:rPr>
      </w:pPr>
      <w:ins w:id="494" w:author="子倪 葉" w:date="2024-11-25T11:22:00Z">
        <w:r w:rsidRPr="00AA4168">
          <w:rPr>
            <w:rFonts w:cs="Times New Roman"/>
          </w:rPr>
          <w:t>解決問題：解決現代人因快節奏生活而忽視情緒的困境，彌補傳統情緒管理工具分析不夠深入、建議不夠個性化的不足。</w:t>
        </w:r>
      </w:ins>
    </w:p>
    <w:p w14:paraId="4414CE50" w14:textId="77777777" w:rsidR="00AA4168" w:rsidRPr="00AA4168" w:rsidRDefault="00AA4168" w:rsidP="00AA4168">
      <w:pPr>
        <w:pStyle w:val="a3"/>
        <w:numPr>
          <w:ilvl w:val="1"/>
          <w:numId w:val="41"/>
        </w:numPr>
        <w:spacing w:line="360" w:lineRule="auto"/>
        <w:ind w:leftChars="0"/>
        <w:rPr>
          <w:ins w:id="495" w:author="子倪 葉" w:date="2024-11-25T11:22:00Z"/>
          <w:rFonts w:cs="Times New Roman"/>
        </w:rPr>
      </w:pPr>
      <w:ins w:id="496" w:author="子倪 葉" w:date="2024-11-25T11:22:00Z">
        <w:r w:rsidRPr="00AA4168">
          <w:rPr>
            <w:rFonts w:cs="Times New Roman"/>
          </w:rPr>
          <w:t>差異化特點：提供精油、音樂推薦等多感官療癒體驗，增強心理舒緩效果，結合情緒小助手與社交分享功能，提供溫暖、支持的互動體驗。</w:t>
        </w:r>
      </w:ins>
    </w:p>
    <w:p w14:paraId="6D3BA029" w14:textId="77777777" w:rsidR="00AA4168" w:rsidRPr="00AA4168" w:rsidRDefault="00AA4168" w:rsidP="00AA4168">
      <w:pPr>
        <w:pStyle w:val="a3"/>
        <w:numPr>
          <w:ilvl w:val="0"/>
          <w:numId w:val="38"/>
        </w:numPr>
        <w:spacing w:line="360" w:lineRule="auto"/>
        <w:ind w:leftChars="0"/>
        <w:rPr>
          <w:ins w:id="497" w:author="子倪 葉" w:date="2024-11-25T11:22:00Z"/>
          <w:rFonts w:cs="Times New Roman"/>
          <w:b/>
          <w:bCs/>
        </w:rPr>
      </w:pPr>
      <w:ins w:id="498" w:author="子倪 葉" w:date="2024-11-25T11:22:00Z">
        <w:r w:rsidRPr="00AA4168">
          <w:rPr>
            <w:rFonts w:cs="Times New Roman"/>
            <w:b/>
            <w:bCs/>
          </w:rPr>
          <w:t>顧客族群（</w:t>
        </w:r>
        <w:r w:rsidRPr="00AA4168">
          <w:rPr>
            <w:rFonts w:cs="Times New Roman"/>
            <w:b/>
            <w:bCs/>
          </w:rPr>
          <w:t>Customer Segments</w:t>
        </w:r>
        <w:r w:rsidRPr="00AA4168">
          <w:rPr>
            <w:rFonts w:cs="Times New Roman"/>
            <w:b/>
            <w:bCs/>
          </w:rPr>
          <w:t>）</w:t>
        </w:r>
      </w:ins>
    </w:p>
    <w:p w14:paraId="237C4194" w14:textId="77777777" w:rsidR="00AA4168" w:rsidRPr="00AA4168" w:rsidRDefault="00AA4168" w:rsidP="00AA4168">
      <w:pPr>
        <w:pStyle w:val="a3"/>
        <w:numPr>
          <w:ilvl w:val="0"/>
          <w:numId w:val="39"/>
        </w:numPr>
        <w:spacing w:line="360" w:lineRule="auto"/>
        <w:ind w:leftChars="0"/>
        <w:rPr>
          <w:ins w:id="499" w:author="子倪 葉" w:date="2024-11-25T11:22:00Z"/>
          <w:rFonts w:cs="Times New Roman"/>
        </w:rPr>
      </w:pPr>
      <w:ins w:id="500" w:author="子倪 葉" w:date="2024-11-25T11:22:00Z">
        <w:r w:rsidRPr="00AA4168">
          <w:rPr>
            <w:rFonts w:cs="Times New Roman"/>
          </w:rPr>
          <w:t>青少年：緩解學業壓力，建立情緒管理意識。</w:t>
        </w:r>
        <w:r w:rsidRPr="00AA4168">
          <w:rPr>
            <w:rFonts w:cs="Times New Roman"/>
          </w:rPr>
          <w:t xml:space="preserve"> </w:t>
        </w:r>
      </w:ins>
    </w:p>
    <w:p w14:paraId="70EC87D4" w14:textId="77777777" w:rsidR="00AA4168" w:rsidRPr="00AA4168" w:rsidRDefault="00AA4168" w:rsidP="00AA4168">
      <w:pPr>
        <w:pStyle w:val="a3"/>
        <w:numPr>
          <w:ilvl w:val="0"/>
          <w:numId w:val="39"/>
        </w:numPr>
        <w:spacing w:line="360" w:lineRule="auto"/>
        <w:ind w:leftChars="0"/>
        <w:rPr>
          <w:ins w:id="501" w:author="子倪 葉" w:date="2024-11-25T11:22:00Z"/>
          <w:rFonts w:cs="Times New Roman"/>
        </w:rPr>
      </w:pPr>
      <w:ins w:id="502" w:author="子倪 葉" w:date="2024-11-25T11:22:00Z">
        <w:r w:rsidRPr="00AA4168">
          <w:rPr>
            <w:rFonts w:cs="Times New Roman"/>
          </w:rPr>
          <w:t>成年人：平衡生活與工作壓力。</w:t>
        </w:r>
        <w:r w:rsidRPr="00AA4168">
          <w:rPr>
            <w:rFonts w:cs="Times New Roman"/>
          </w:rPr>
          <w:t xml:space="preserve"> </w:t>
        </w:r>
      </w:ins>
    </w:p>
    <w:p w14:paraId="3D23D1A4" w14:textId="77777777" w:rsidR="00AA4168" w:rsidRPr="00AA4168" w:rsidRDefault="00AA4168" w:rsidP="00AA4168">
      <w:pPr>
        <w:pStyle w:val="a3"/>
        <w:numPr>
          <w:ilvl w:val="0"/>
          <w:numId w:val="39"/>
        </w:numPr>
        <w:spacing w:line="360" w:lineRule="auto"/>
        <w:ind w:leftChars="0"/>
        <w:rPr>
          <w:ins w:id="503" w:author="子倪 葉" w:date="2024-11-25T11:22:00Z"/>
          <w:rFonts w:cs="Times New Roman"/>
        </w:rPr>
      </w:pPr>
      <w:ins w:id="504" w:author="子倪 葉" w:date="2024-11-25T11:22:00Z">
        <w:r w:rsidRPr="00AA4168">
          <w:rPr>
            <w:rFonts w:cs="Times New Roman"/>
          </w:rPr>
          <w:t>中老年人：提升生活品質，抒發情緒。</w:t>
        </w:r>
        <w:r w:rsidRPr="00AA4168">
          <w:rPr>
            <w:rFonts w:cs="Times New Roman"/>
          </w:rPr>
          <w:t xml:space="preserve"> </w:t>
        </w:r>
      </w:ins>
    </w:p>
    <w:p w14:paraId="222E63B6" w14:textId="77777777" w:rsidR="00AA4168" w:rsidRPr="00AA4168" w:rsidRDefault="00AA4168" w:rsidP="00AA4168">
      <w:pPr>
        <w:pStyle w:val="a3"/>
        <w:numPr>
          <w:ilvl w:val="0"/>
          <w:numId w:val="39"/>
        </w:numPr>
        <w:spacing w:line="360" w:lineRule="auto"/>
        <w:ind w:leftChars="0"/>
        <w:rPr>
          <w:ins w:id="505" w:author="子倪 葉" w:date="2024-11-25T11:22:00Z"/>
          <w:rFonts w:cs="Times New Roman"/>
        </w:rPr>
      </w:pPr>
      <w:ins w:id="506" w:author="子倪 葉" w:date="2024-11-25T11:22:00Z">
        <w:r w:rsidRPr="00AA4168">
          <w:rPr>
            <w:rFonts w:cs="Times New Roman"/>
          </w:rPr>
          <w:t>興趣愛好者：</w:t>
        </w:r>
        <w:r w:rsidRPr="00AA4168">
          <w:rPr>
            <w:rFonts w:cs="Times New Roman"/>
          </w:rPr>
          <w:t xml:space="preserve"> </w:t>
        </w:r>
        <w:r w:rsidRPr="00AA4168">
          <w:rPr>
            <w:rFonts w:cs="Times New Roman"/>
          </w:rPr>
          <w:t>身心靈健康，對芳療、冥想等療癒方式感興趣者。</w:t>
        </w:r>
      </w:ins>
    </w:p>
    <w:p w14:paraId="68B3FC81" w14:textId="77777777" w:rsidR="00AA4168" w:rsidRPr="00AA4168" w:rsidRDefault="00AA4168" w:rsidP="00AA4168">
      <w:pPr>
        <w:pStyle w:val="a3"/>
        <w:numPr>
          <w:ilvl w:val="0"/>
          <w:numId w:val="38"/>
        </w:numPr>
        <w:spacing w:line="360" w:lineRule="auto"/>
        <w:ind w:leftChars="0"/>
        <w:rPr>
          <w:ins w:id="507" w:author="子倪 葉" w:date="2024-11-25T11:22:00Z"/>
          <w:rFonts w:cs="Times New Roman"/>
          <w:b/>
          <w:bCs/>
        </w:rPr>
      </w:pPr>
      <w:ins w:id="508" w:author="子倪 葉" w:date="2024-11-25T11:22:00Z">
        <w:r w:rsidRPr="00AA4168">
          <w:rPr>
            <w:rFonts w:cs="Times New Roman"/>
            <w:b/>
            <w:bCs/>
          </w:rPr>
          <w:t>通路（</w:t>
        </w:r>
        <w:r w:rsidRPr="00AA4168">
          <w:rPr>
            <w:rFonts w:cs="Times New Roman"/>
            <w:b/>
            <w:bCs/>
          </w:rPr>
          <w:t>Channels</w:t>
        </w:r>
        <w:r w:rsidRPr="00AA4168">
          <w:rPr>
            <w:rFonts w:cs="Times New Roman"/>
            <w:b/>
            <w:bCs/>
          </w:rPr>
          <w:t>）</w:t>
        </w:r>
      </w:ins>
    </w:p>
    <w:p w14:paraId="5BEAD454" w14:textId="77777777" w:rsidR="00AA4168" w:rsidRPr="00AA4168" w:rsidRDefault="00AA4168" w:rsidP="00AA4168">
      <w:pPr>
        <w:pStyle w:val="a3"/>
        <w:numPr>
          <w:ilvl w:val="0"/>
          <w:numId w:val="40"/>
        </w:numPr>
        <w:spacing w:line="360" w:lineRule="auto"/>
        <w:ind w:leftChars="0"/>
        <w:rPr>
          <w:ins w:id="509" w:author="子倪 葉" w:date="2024-11-25T11:22:00Z"/>
          <w:rFonts w:cs="Times New Roman"/>
        </w:rPr>
      </w:pPr>
      <w:ins w:id="510" w:author="子倪 葉" w:date="2024-11-25T11:22:00Z">
        <w:r w:rsidRPr="00AA4168">
          <w:rPr>
            <w:rFonts w:cs="Times New Roman"/>
          </w:rPr>
          <w:t>數位平台：</w:t>
        </w:r>
        <w:r w:rsidRPr="00AA4168">
          <w:rPr>
            <w:rFonts w:cs="Times New Roman"/>
          </w:rPr>
          <w:t>Google Play</w:t>
        </w:r>
        <w:r w:rsidRPr="00AA4168">
          <w:rPr>
            <w:rFonts w:cs="Times New Roman"/>
          </w:rPr>
          <w:t>上架。</w:t>
        </w:r>
      </w:ins>
    </w:p>
    <w:p w14:paraId="5AE070D5" w14:textId="77777777" w:rsidR="00AA4168" w:rsidRPr="00AA4168" w:rsidRDefault="00AA4168" w:rsidP="00AA4168">
      <w:pPr>
        <w:pStyle w:val="a3"/>
        <w:numPr>
          <w:ilvl w:val="0"/>
          <w:numId w:val="40"/>
        </w:numPr>
        <w:spacing w:line="360" w:lineRule="auto"/>
        <w:ind w:leftChars="0"/>
        <w:rPr>
          <w:ins w:id="511" w:author="子倪 葉" w:date="2024-11-25T11:22:00Z"/>
          <w:rFonts w:cs="Times New Roman"/>
        </w:rPr>
      </w:pPr>
      <w:ins w:id="512" w:author="子倪 葉" w:date="2024-11-25T11:22:00Z">
        <w:r w:rsidRPr="00AA4168">
          <w:rPr>
            <w:rFonts w:cs="Times New Roman"/>
          </w:rPr>
          <w:t>合作機構：植芳園（精油品牌與身心靈產品商家）</w:t>
        </w:r>
      </w:ins>
    </w:p>
    <w:p w14:paraId="6F557ECE" w14:textId="77777777" w:rsidR="00AA4168" w:rsidRPr="00AA4168" w:rsidRDefault="00AA4168" w:rsidP="00AA4168">
      <w:pPr>
        <w:pStyle w:val="a3"/>
        <w:numPr>
          <w:ilvl w:val="0"/>
          <w:numId w:val="38"/>
        </w:numPr>
        <w:spacing w:line="360" w:lineRule="auto"/>
        <w:ind w:leftChars="0"/>
        <w:rPr>
          <w:ins w:id="513" w:author="子倪 葉" w:date="2024-11-25T11:22:00Z"/>
          <w:rFonts w:cs="Times New Roman"/>
          <w:b/>
          <w:bCs/>
        </w:rPr>
      </w:pPr>
      <w:ins w:id="514" w:author="子倪 葉" w:date="2024-11-25T11:22:00Z">
        <w:r w:rsidRPr="00AA4168">
          <w:rPr>
            <w:rFonts w:cs="Times New Roman"/>
            <w:b/>
            <w:bCs/>
          </w:rPr>
          <w:t>客戶關係（</w:t>
        </w:r>
        <w:r w:rsidRPr="00AA4168">
          <w:rPr>
            <w:rFonts w:cs="Times New Roman"/>
            <w:b/>
            <w:bCs/>
          </w:rPr>
          <w:t>Customer Relationships</w:t>
        </w:r>
        <w:r w:rsidRPr="00AA4168">
          <w:rPr>
            <w:rFonts w:cs="Times New Roman"/>
            <w:b/>
            <w:bCs/>
          </w:rPr>
          <w:t>）</w:t>
        </w:r>
      </w:ins>
    </w:p>
    <w:p w14:paraId="3DEEA676" w14:textId="77777777" w:rsidR="00AA4168" w:rsidRPr="00AA4168" w:rsidRDefault="00AA4168" w:rsidP="00AA4168">
      <w:pPr>
        <w:pStyle w:val="a3"/>
        <w:numPr>
          <w:ilvl w:val="1"/>
          <w:numId w:val="38"/>
        </w:numPr>
        <w:spacing w:line="360" w:lineRule="auto"/>
        <w:ind w:leftChars="0"/>
        <w:rPr>
          <w:ins w:id="515" w:author="子倪 葉" w:date="2024-11-25T11:22:00Z"/>
          <w:rFonts w:cs="Times New Roman"/>
        </w:rPr>
      </w:pPr>
      <w:ins w:id="516" w:author="子倪 葉" w:date="2024-11-25T11:22:00Z">
        <w:r w:rsidRPr="00AA4168">
          <w:rPr>
            <w:rFonts w:cs="Times New Roman"/>
          </w:rPr>
          <w:t>個性化體驗：根據情緒分析數據，提供針對性的精油與音樂推薦。</w:t>
        </w:r>
        <w:r w:rsidRPr="00AA4168">
          <w:rPr>
            <w:rFonts w:cs="Times New Roman"/>
          </w:rPr>
          <w:t xml:space="preserve"> </w:t>
        </w:r>
      </w:ins>
    </w:p>
    <w:p w14:paraId="0774E000" w14:textId="77777777" w:rsidR="00AA4168" w:rsidRPr="00AA4168" w:rsidRDefault="00AA4168" w:rsidP="00AA4168">
      <w:pPr>
        <w:pStyle w:val="a3"/>
        <w:numPr>
          <w:ilvl w:val="1"/>
          <w:numId w:val="38"/>
        </w:numPr>
        <w:spacing w:line="360" w:lineRule="auto"/>
        <w:ind w:leftChars="0"/>
        <w:rPr>
          <w:ins w:id="517" w:author="子倪 葉" w:date="2024-11-25T11:22:00Z"/>
          <w:rFonts w:cs="Times New Roman"/>
        </w:rPr>
      </w:pPr>
      <w:ins w:id="518" w:author="子倪 葉" w:date="2024-11-25T11:22:00Z">
        <w:r w:rsidRPr="00AA4168">
          <w:rPr>
            <w:rFonts w:cs="Times New Roman"/>
          </w:rPr>
          <w:t>互動式支持：透過聊天機器人提供即時關懷。</w:t>
        </w:r>
        <w:r w:rsidRPr="00AA4168">
          <w:rPr>
            <w:rFonts w:cs="Times New Roman"/>
          </w:rPr>
          <w:t xml:space="preserve"> </w:t>
        </w:r>
      </w:ins>
    </w:p>
    <w:p w14:paraId="29C21F64" w14:textId="77777777" w:rsidR="00AA4168" w:rsidRPr="00AA4168" w:rsidRDefault="00AA4168" w:rsidP="00AA4168">
      <w:pPr>
        <w:pStyle w:val="a3"/>
        <w:numPr>
          <w:ilvl w:val="1"/>
          <w:numId w:val="38"/>
        </w:numPr>
        <w:spacing w:line="360" w:lineRule="auto"/>
        <w:ind w:leftChars="0"/>
        <w:rPr>
          <w:ins w:id="519" w:author="子倪 葉" w:date="2024-11-25T11:22:00Z"/>
          <w:rFonts w:cs="Times New Roman"/>
        </w:rPr>
      </w:pPr>
      <w:ins w:id="520" w:author="子倪 葉" w:date="2024-11-25T11:22:00Z">
        <w:r w:rsidRPr="00AA4168">
          <w:rPr>
            <w:rFonts w:cs="Times New Roman"/>
          </w:rPr>
          <w:t>社群支持：用戶可在社交分享平台上與好友互動，獲得情感共鳴。</w:t>
        </w:r>
        <w:r w:rsidRPr="00AA4168">
          <w:rPr>
            <w:rFonts w:cs="Times New Roman"/>
          </w:rPr>
          <w:t xml:space="preserve"> </w:t>
        </w:r>
      </w:ins>
    </w:p>
    <w:p w14:paraId="173B0C6F" w14:textId="77777777" w:rsidR="00AA4168" w:rsidRPr="00AA4168" w:rsidRDefault="00AA4168" w:rsidP="00AA4168">
      <w:pPr>
        <w:pStyle w:val="a3"/>
        <w:numPr>
          <w:ilvl w:val="1"/>
          <w:numId w:val="38"/>
        </w:numPr>
        <w:spacing w:line="360" w:lineRule="auto"/>
        <w:ind w:leftChars="0"/>
        <w:rPr>
          <w:ins w:id="521" w:author="子倪 葉" w:date="2024-11-25T11:22:00Z"/>
          <w:rFonts w:cs="Times New Roman"/>
        </w:rPr>
      </w:pPr>
      <w:ins w:id="522" w:author="子倪 葉" w:date="2024-11-25T11:22:00Z">
        <w:r w:rsidRPr="00AA4168">
          <w:rPr>
            <w:rFonts w:cs="Times New Roman"/>
          </w:rPr>
          <w:lastRenderedPageBreak/>
          <w:t>持續互動：通過推送花語提升參與度。</w:t>
        </w:r>
      </w:ins>
    </w:p>
    <w:p w14:paraId="4F58AE47" w14:textId="77777777" w:rsidR="00AA4168" w:rsidRPr="00AA4168" w:rsidRDefault="00AA4168" w:rsidP="00AA4168">
      <w:pPr>
        <w:pStyle w:val="a3"/>
        <w:numPr>
          <w:ilvl w:val="0"/>
          <w:numId w:val="38"/>
        </w:numPr>
        <w:spacing w:line="360" w:lineRule="auto"/>
        <w:ind w:leftChars="0"/>
        <w:rPr>
          <w:ins w:id="523" w:author="子倪 葉" w:date="2024-11-25T11:22:00Z"/>
          <w:rFonts w:cs="Times New Roman"/>
          <w:b/>
          <w:bCs/>
        </w:rPr>
      </w:pPr>
      <w:ins w:id="524" w:author="子倪 葉" w:date="2024-11-25T11:22:00Z">
        <w:r w:rsidRPr="00AA4168">
          <w:rPr>
            <w:rFonts w:cs="Times New Roman"/>
            <w:b/>
            <w:bCs/>
          </w:rPr>
          <w:t>收入來源（</w:t>
        </w:r>
        <w:r w:rsidRPr="00AA4168">
          <w:rPr>
            <w:rFonts w:cs="Times New Roman"/>
            <w:b/>
            <w:bCs/>
          </w:rPr>
          <w:t>Revenue Streams</w:t>
        </w:r>
        <w:r w:rsidRPr="00AA4168">
          <w:rPr>
            <w:rFonts w:cs="Times New Roman"/>
            <w:b/>
            <w:bCs/>
          </w:rPr>
          <w:t>）</w:t>
        </w:r>
      </w:ins>
    </w:p>
    <w:p w14:paraId="1822BD3A" w14:textId="77777777" w:rsidR="00AA4168" w:rsidRPr="00AA4168" w:rsidRDefault="00AA4168" w:rsidP="00AA4168">
      <w:pPr>
        <w:pStyle w:val="a3"/>
        <w:numPr>
          <w:ilvl w:val="1"/>
          <w:numId w:val="38"/>
        </w:numPr>
        <w:spacing w:line="360" w:lineRule="auto"/>
        <w:ind w:leftChars="0"/>
        <w:rPr>
          <w:ins w:id="525" w:author="子倪 葉" w:date="2024-11-25T11:22:00Z"/>
          <w:rFonts w:cs="Times New Roman"/>
          <w:b/>
          <w:bCs/>
        </w:rPr>
      </w:pPr>
      <w:ins w:id="526" w:author="子倪 葉" w:date="2024-11-25T11:22:00Z">
        <w:r w:rsidRPr="00AA4168">
          <w:rPr>
            <w:rFonts w:cs="Times New Roman"/>
          </w:rPr>
          <w:t>精油商品銷售：與合作品牌共同提供引薦精油，抽取銷售傭金。</w:t>
        </w:r>
      </w:ins>
    </w:p>
    <w:p w14:paraId="07C20EF9" w14:textId="77777777" w:rsidR="00AA4168" w:rsidRPr="00AA4168" w:rsidRDefault="00AA4168" w:rsidP="00AA4168">
      <w:pPr>
        <w:pStyle w:val="a3"/>
        <w:numPr>
          <w:ilvl w:val="0"/>
          <w:numId w:val="38"/>
        </w:numPr>
        <w:spacing w:line="360" w:lineRule="auto"/>
        <w:ind w:leftChars="0"/>
        <w:rPr>
          <w:ins w:id="527" w:author="子倪 葉" w:date="2024-11-25T11:22:00Z"/>
          <w:rFonts w:cs="Times New Roman"/>
          <w:b/>
          <w:bCs/>
        </w:rPr>
      </w:pPr>
      <w:ins w:id="528" w:author="子倪 葉" w:date="2024-11-25T11:22:00Z">
        <w:r w:rsidRPr="00AA4168">
          <w:rPr>
            <w:rFonts w:cs="Times New Roman"/>
            <w:b/>
            <w:bCs/>
          </w:rPr>
          <w:t>核心資源（</w:t>
        </w:r>
        <w:r w:rsidRPr="00AA4168">
          <w:rPr>
            <w:rFonts w:cs="Times New Roman"/>
            <w:b/>
            <w:bCs/>
          </w:rPr>
          <w:t>Key Resources</w:t>
        </w:r>
        <w:r w:rsidRPr="00AA4168">
          <w:rPr>
            <w:rFonts w:cs="Times New Roman"/>
            <w:b/>
            <w:bCs/>
          </w:rPr>
          <w:t>）</w:t>
        </w:r>
      </w:ins>
    </w:p>
    <w:p w14:paraId="3AC52313" w14:textId="77777777" w:rsidR="00AA4168" w:rsidRPr="00AA4168" w:rsidRDefault="00AA4168" w:rsidP="00AA4168">
      <w:pPr>
        <w:pStyle w:val="a3"/>
        <w:numPr>
          <w:ilvl w:val="1"/>
          <w:numId w:val="38"/>
        </w:numPr>
        <w:spacing w:line="360" w:lineRule="auto"/>
        <w:ind w:leftChars="0"/>
        <w:rPr>
          <w:ins w:id="529" w:author="子倪 葉" w:date="2024-11-25T11:22:00Z"/>
          <w:rFonts w:cs="Times New Roman"/>
        </w:rPr>
      </w:pPr>
      <w:ins w:id="530" w:author="子倪 葉" w:date="2024-11-25T11:22:00Z">
        <w:r w:rsidRPr="00AA4168">
          <w:rPr>
            <w:rFonts w:cs="Times New Roman"/>
          </w:rPr>
          <w:t>技術資源：</w:t>
        </w:r>
        <w:r w:rsidRPr="00AA4168">
          <w:rPr>
            <w:rFonts w:cs="Times New Roman"/>
          </w:rPr>
          <w:t xml:space="preserve"> </w:t>
        </w:r>
      </w:ins>
    </w:p>
    <w:p w14:paraId="37DF67B8" w14:textId="77777777" w:rsidR="00AA4168" w:rsidRPr="00AA4168" w:rsidRDefault="00AA4168" w:rsidP="00AA4168">
      <w:pPr>
        <w:pStyle w:val="a3"/>
        <w:numPr>
          <w:ilvl w:val="2"/>
          <w:numId w:val="42"/>
        </w:numPr>
        <w:spacing w:line="360" w:lineRule="auto"/>
        <w:ind w:leftChars="0"/>
        <w:rPr>
          <w:ins w:id="531" w:author="子倪 葉" w:date="2024-11-25T11:22:00Z"/>
          <w:rFonts w:cs="Times New Roman"/>
        </w:rPr>
      </w:pPr>
      <w:ins w:id="532" w:author="子倪 葉" w:date="2024-11-25T11:22:00Z">
        <w:r w:rsidRPr="00AA4168">
          <w:rPr>
            <w:rFonts w:cs="Times New Roman"/>
          </w:rPr>
          <w:t xml:space="preserve">Simple Transformers </w:t>
        </w:r>
        <w:r w:rsidRPr="00AA4168">
          <w:rPr>
            <w:rFonts w:cs="Times New Roman"/>
          </w:rPr>
          <w:t>的</w:t>
        </w:r>
        <w:r w:rsidRPr="00AA4168">
          <w:rPr>
            <w:rFonts w:cs="Times New Roman"/>
          </w:rPr>
          <w:t xml:space="preserve"> BERT </w:t>
        </w:r>
        <w:r w:rsidRPr="00AA4168">
          <w:rPr>
            <w:rFonts w:cs="Times New Roman"/>
          </w:rPr>
          <w:t>模型，用於情緒分析。</w:t>
        </w:r>
      </w:ins>
    </w:p>
    <w:p w14:paraId="109AD331" w14:textId="77777777" w:rsidR="00AA4168" w:rsidRPr="00AA4168" w:rsidRDefault="00AA4168" w:rsidP="00AA4168">
      <w:pPr>
        <w:pStyle w:val="a3"/>
        <w:numPr>
          <w:ilvl w:val="2"/>
          <w:numId w:val="42"/>
        </w:numPr>
        <w:spacing w:line="360" w:lineRule="auto"/>
        <w:ind w:leftChars="0"/>
        <w:rPr>
          <w:ins w:id="533" w:author="子倪 葉" w:date="2024-11-25T11:22:00Z"/>
          <w:rFonts w:cs="Times New Roman"/>
        </w:rPr>
      </w:pPr>
      <w:proofErr w:type="spellStart"/>
      <w:ins w:id="534" w:author="子倪 葉" w:date="2024-11-25T11:22:00Z">
        <w:r w:rsidRPr="00AA4168">
          <w:rPr>
            <w:rFonts w:cs="Times New Roman"/>
          </w:rPr>
          <w:t>TaiwanLLM</w:t>
        </w:r>
        <w:proofErr w:type="spellEnd"/>
        <w:r w:rsidRPr="00AA4168">
          <w:rPr>
            <w:rFonts w:cs="Times New Roman"/>
          </w:rPr>
          <w:t xml:space="preserve"> </w:t>
        </w:r>
        <w:r w:rsidRPr="00AA4168">
          <w:rPr>
            <w:rFonts w:cs="Times New Roman"/>
          </w:rPr>
          <w:t>語言模型，提供本地化的聊天機器人支持。</w:t>
        </w:r>
        <w:r w:rsidRPr="00AA4168">
          <w:rPr>
            <w:rFonts w:cs="Times New Roman"/>
          </w:rPr>
          <w:t xml:space="preserve"> </w:t>
        </w:r>
      </w:ins>
    </w:p>
    <w:p w14:paraId="1EA4AE02" w14:textId="77777777" w:rsidR="00AA4168" w:rsidRPr="00AA4168" w:rsidRDefault="00AA4168" w:rsidP="00AA4168">
      <w:pPr>
        <w:pStyle w:val="a3"/>
        <w:numPr>
          <w:ilvl w:val="1"/>
          <w:numId w:val="38"/>
        </w:numPr>
        <w:spacing w:line="360" w:lineRule="auto"/>
        <w:ind w:leftChars="0"/>
        <w:rPr>
          <w:ins w:id="535" w:author="子倪 葉" w:date="2024-11-25T11:22:00Z"/>
          <w:rFonts w:cs="Times New Roman"/>
        </w:rPr>
      </w:pPr>
      <w:ins w:id="536" w:author="子倪 葉" w:date="2024-11-25T11:22:00Z">
        <w:r w:rsidRPr="00AA4168">
          <w:rPr>
            <w:rFonts w:cs="Times New Roman"/>
          </w:rPr>
          <w:t>內容資源：</w:t>
        </w:r>
        <w:r w:rsidRPr="00AA4168">
          <w:rPr>
            <w:rFonts w:cs="Times New Roman"/>
          </w:rPr>
          <w:t xml:space="preserve"> </w:t>
        </w:r>
      </w:ins>
    </w:p>
    <w:p w14:paraId="2EB446D6" w14:textId="77777777" w:rsidR="00AA4168" w:rsidRPr="00AA4168" w:rsidRDefault="00AA4168" w:rsidP="00AA4168">
      <w:pPr>
        <w:pStyle w:val="a3"/>
        <w:numPr>
          <w:ilvl w:val="2"/>
          <w:numId w:val="43"/>
        </w:numPr>
        <w:spacing w:line="360" w:lineRule="auto"/>
        <w:ind w:leftChars="0"/>
        <w:rPr>
          <w:ins w:id="537" w:author="子倪 葉" w:date="2024-11-25T11:22:00Z"/>
          <w:rFonts w:cs="Times New Roman"/>
        </w:rPr>
      </w:pPr>
      <w:ins w:id="538" w:author="子倪 葉" w:date="2024-11-25T11:22:00Z">
        <w:r w:rsidRPr="00AA4168">
          <w:rPr>
            <w:rFonts w:cs="Times New Roman"/>
          </w:rPr>
          <w:t>精油、花語資料庫。</w:t>
        </w:r>
      </w:ins>
    </w:p>
    <w:p w14:paraId="550E5DDA" w14:textId="77777777" w:rsidR="00AA4168" w:rsidRPr="00AA4168" w:rsidRDefault="00AA4168" w:rsidP="00AA4168">
      <w:pPr>
        <w:pStyle w:val="a3"/>
        <w:numPr>
          <w:ilvl w:val="2"/>
          <w:numId w:val="43"/>
        </w:numPr>
        <w:spacing w:line="360" w:lineRule="auto"/>
        <w:ind w:leftChars="0"/>
        <w:rPr>
          <w:ins w:id="539" w:author="子倪 葉" w:date="2024-11-25T11:22:00Z"/>
          <w:rFonts w:cs="Times New Roman"/>
        </w:rPr>
      </w:pPr>
      <w:ins w:id="540" w:author="子倪 葉" w:date="2024-11-25T11:22:00Z">
        <w:r w:rsidRPr="00AA4168">
          <w:rPr>
            <w:rFonts w:cs="Times New Roman"/>
          </w:rPr>
          <w:t>視覺設計資源，打造療癒風格</w:t>
        </w:r>
        <w:r w:rsidRPr="00AA4168">
          <w:rPr>
            <w:rFonts w:cs="Times New Roman"/>
          </w:rPr>
          <w:t xml:space="preserve"> UI/UX</w:t>
        </w:r>
        <w:r w:rsidRPr="00AA4168">
          <w:rPr>
            <w:rFonts w:cs="Times New Roman"/>
          </w:rPr>
          <w:t>。</w:t>
        </w:r>
        <w:r w:rsidRPr="00AA4168">
          <w:rPr>
            <w:rFonts w:cs="Times New Roman"/>
          </w:rPr>
          <w:t xml:space="preserve"> </w:t>
        </w:r>
      </w:ins>
    </w:p>
    <w:p w14:paraId="2333536E" w14:textId="77777777" w:rsidR="00AA4168" w:rsidRPr="00AA4168" w:rsidRDefault="00AA4168" w:rsidP="00AA4168">
      <w:pPr>
        <w:pStyle w:val="a3"/>
        <w:numPr>
          <w:ilvl w:val="2"/>
          <w:numId w:val="43"/>
        </w:numPr>
        <w:spacing w:line="360" w:lineRule="auto"/>
        <w:ind w:leftChars="0"/>
        <w:rPr>
          <w:ins w:id="541" w:author="子倪 葉" w:date="2024-11-25T11:22:00Z"/>
          <w:rFonts w:cs="Times New Roman"/>
        </w:rPr>
      </w:pPr>
      <w:ins w:id="542" w:author="子倪 葉" w:date="2024-11-25T11:22:00Z">
        <w:r w:rsidRPr="00AA4168">
          <w:rPr>
            <w:rFonts w:cs="Times New Roman"/>
          </w:rPr>
          <w:t>人力資源：</w:t>
        </w:r>
        <w:r w:rsidRPr="00AA4168">
          <w:rPr>
            <w:rFonts w:cs="Times New Roman"/>
          </w:rPr>
          <w:t>app</w:t>
        </w:r>
        <w:r w:rsidRPr="00AA4168">
          <w:rPr>
            <w:rFonts w:cs="Times New Roman"/>
          </w:rPr>
          <w:t>開發團隊</w:t>
        </w:r>
      </w:ins>
    </w:p>
    <w:p w14:paraId="031477A2" w14:textId="77777777" w:rsidR="00AA4168" w:rsidRPr="00AA4168" w:rsidRDefault="00AA4168" w:rsidP="00AA4168">
      <w:pPr>
        <w:pStyle w:val="a3"/>
        <w:numPr>
          <w:ilvl w:val="0"/>
          <w:numId w:val="38"/>
        </w:numPr>
        <w:spacing w:line="360" w:lineRule="auto"/>
        <w:ind w:leftChars="0"/>
        <w:rPr>
          <w:ins w:id="543" w:author="子倪 葉" w:date="2024-11-25T11:22:00Z"/>
          <w:rFonts w:cs="Times New Roman"/>
          <w:b/>
          <w:bCs/>
        </w:rPr>
      </w:pPr>
      <w:ins w:id="544" w:author="子倪 葉" w:date="2024-11-25T11:22:00Z">
        <w:r w:rsidRPr="00AA4168">
          <w:rPr>
            <w:rFonts w:cs="Times New Roman"/>
            <w:b/>
            <w:bCs/>
          </w:rPr>
          <w:t>核心活動</w:t>
        </w:r>
        <w:r w:rsidRPr="00AA4168">
          <w:rPr>
            <w:rFonts w:cs="Times New Roman"/>
            <w:b/>
            <w:bCs/>
          </w:rPr>
          <w:t xml:space="preserve"> </w:t>
        </w:r>
        <w:r w:rsidRPr="00AA4168">
          <w:rPr>
            <w:rFonts w:cs="Times New Roman"/>
            <w:b/>
            <w:bCs/>
          </w:rPr>
          <w:t>（</w:t>
        </w:r>
        <w:r w:rsidRPr="00AA4168">
          <w:rPr>
            <w:rFonts w:cs="Times New Roman"/>
            <w:b/>
            <w:bCs/>
          </w:rPr>
          <w:t>Key Activities</w:t>
        </w:r>
        <w:r w:rsidRPr="00AA4168">
          <w:rPr>
            <w:rFonts w:cs="Times New Roman"/>
            <w:b/>
            <w:bCs/>
          </w:rPr>
          <w:t>）</w:t>
        </w:r>
      </w:ins>
    </w:p>
    <w:p w14:paraId="433E3F11" w14:textId="77777777" w:rsidR="00AA4168" w:rsidRPr="00AA4168" w:rsidRDefault="00AA4168" w:rsidP="00AA4168">
      <w:pPr>
        <w:pStyle w:val="a3"/>
        <w:numPr>
          <w:ilvl w:val="1"/>
          <w:numId w:val="38"/>
        </w:numPr>
        <w:spacing w:line="360" w:lineRule="auto"/>
        <w:ind w:leftChars="0"/>
        <w:rPr>
          <w:ins w:id="545" w:author="子倪 葉" w:date="2024-11-25T11:22:00Z"/>
          <w:rFonts w:cs="Times New Roman"/>
        </w:rPr>
      </w:pPr>
      <w:ins w:id="546" w:author="子倪 葉" w:date="2024-11-25T11:22:00Z">
        <w:r w:rsidRPr="00AA4168">
          <w:rPr>
            <w:rFonts w:cs="Times New Roman"/>
          </w:rPr>
          <w:t>應用維護與升級：持續優化</w:t>
        </w:r>
        <w:r w:rsidRPr="00AA4168">
          <w:rPr>
            <w:rFonts w:cs="Times New Roman"/>
          </w:rPr>
          <w:t>UI/UX</w:t>
        </w:r>
        <w:r w:rsidRPr="00AA4168">
          <w:rPr>
            <w:rFonts w:cs="Times New Roman"/>
          </w:rPr>
          <w:t>與分析模型</w:t>
        </w:r>
      </w:ins>
    </w:p>
    <w:p w14:paraId="46065861" w14:textId="77777777" w:rsidR="00AA4168" w:rsidRPr="00AA4168" w:rsidRDefault="00AA4168" w:rsidP="00AA4168">
      <w:pPr>
        <w:pStyle w:val="a3"/>
        <w:numPr>
          <w:ilvl w:val="0"/>
          <w:numId w:val="38"/>
        </w:numPr>
        <w:spacing w:line="360" w:lineRule="auto"/>
        <w:ind w:leftChars="0"/>
        <w:rPr>
          <w:ins w:id="547" w:author="子倪 葉" w:date="2024-11-25T11:22:00Z"/>
          <w:rFonts w:cs="Times New Roman"/>
          <w:b/>
          <w:bCs/>
        </w:rPr>
      </w:pPr>
      <w:ins w:id="548" w:author="子倪 葉" w:date="2024-11-25T11:22:00Z">
        <w:r w:rsidRPr="00AA4168">
          <w:rPr>
            <w:rFonts w:cs="Times New Roman"/>
            <w:b/>
            <w:bCs/>
          </w:rPr>
          <w:t>關鍵合作夥伴（</w:t>
        </w:r>
        <w:r w:rsidRPr="00AA4168">
          <w:rPr>
            <w:rFonts w:cs="Times New Roman"/>
            <w:b/>
            <w:bCs/>
          </w:rPr>
          <w:t>Key Partnerships</w:t>
        </w:r>
        <w:r w:rsidRPr="00AA4168">
          <w:rPr>
            <w:rFonts w:cs="Times New Roman"/>
            <w:b/>
            <w:bCs/>
          </w:rPr>
          <w:t>）</w:t>
        </w:r>
      </w:ins>
    </w:p>
    <w:p w14:paraId="7C794C9D" w14:textId="77777777" w:rsidR="00AA4168" w:rsidRPr="00AA4168" w:rsidRDefault="00AA4168" w:rsidP="00AA4168">
      <w:pPr>
        <w:pStyle w:val="a3"/>
        <w:numPr>
          <w:ilvl w:val="1"/>
          <w:numId w:val="38"/>
        </w:numPr>
        <w:spacing w:line="360" w:lineRule="auto"/>
        <w:ind w:leftChars="0"/>
        <w:rPr>
          <w:ins w:id="549" w:author="子倪 葉" w:date="2024-11-25T11:22:00Z"/>
          <w:rFonts w:cs="Times New Roman"/>
        </w:rPr>
      </w:pPr>
      <w:ins w:id="550" w:author="子倪 葉" w:date="2024-11-25T11:22:00Z">
        <w:r w:rsidRPr="00AA4168">
          <w:rPr>
            <w:rFonts w:cs="Times New Roman"/>
          </w:rPr>
          <w:t>精油品牌：合作提供個性化產品推薦，提升品牌曝光。</w:t>
        </w:r>
      </w:ins>
    </w:p>
    <w:p w14:paraId="547D18E5" w14:textId="77777777" w:rsidR="00AA4168" w:rsidRPr="00AA4168" w:rsidRDefault="00AA4168" w:rsidP="00AA4168">
      <w:pPr>
        <w:pStyle w:val="a3"/>
        <w:numPr>
          <w:ilvl w:val="1"/>
          <w:numId w:val="38"/>
        </w:numPr>
        <w:spacing w:line="360" w:lineRule="auto"/>
        <w:ind w:leftChars="0"/>
        <w:rPr>
          <w:ins w:id="551" w:author="子倪 葉" w:date="2024-11-25T11:22:00Z"/>
          <w:rFonts w:cs="Times New Roman"/>
        </w:rPr>
      </w:pPr>
      <w:ins w:id="552" w:author="子倪 葉" w:date="2024-11-25T11:22:00Z">
        <w:r w:rsidRPr="00AA4168">
          <w:rPr>
            <w:rFonts w:cs="Times New Roman"/>
          </w:rPr>
          <w:t>開發與維護應用程式：持續優化情緒分析模型與療癒功能。</w:t>
        </w:r>
      </w:ins>
    </w:p>
    <w:p w14:paraId="5E30FEC1" w14:textId="77777777" w:rsidR="00AA4168" w:rsidRPr="00AA4168" w:rsidRDefault="00AA4168" w:rsidP="00AA4168">
      <w:pPr>
        <w:pStyle w:val="a3"/>
        <w:numPr>
          <w:ilvl w:val="1"/>
          <w:numId w:val="38"/>
        </w:numPr>
        <w:spacing w:line="360" w:lineRule="auto"/>
        <w:ind w:leftChars="0"/>
        <w:rPr>
          <w:ins w:id="553" w:author="子倪 葉" w:date="2024-11-25T11:22:00Z"/>
          <w:rFonts w:cs="Times New Roman"/>
        </w:rPr>
      </w:pPr>
      <w:ins w:id="554" w:author="子倪 葉" w:date="2024-11-25T11:22:00Z">
        <w:r w:rsidRPr="00AA4168">
          <w:rPr>
            <w:rFonts w:cs="Times New Roman"/>
          </w:rPr>
          <w:t>用戶反饋分析：根據用戶數據，改進推薦準確性與功能設計。</w:t>
        </w:r>
      </w:ins>
    </w:p>
    <w:p w14:paraId="18AA0BBB" w14:textId="77777777" w:rsidR="00AA4168" w:rsidRPr="00AA4168" w:rsidRDefault="00AA4168" w:rsidP="00AA4168">
      <w:pPr>
        <w:pStyle w:val="a3"/>
        <w:numPr>
          <w:ilvl w:val="0"/>
          <w:numId w:val="38"/>
        </w:numPr>
        <w:spacing w:line="360" w:lineRule="auto"/>
        <w:ind w:leftChars="0"/>
        <w:rPr>
          <w:ins w:id="555" w:author="子倪 葉" w:date="2024-11-25T11:22:00Z"/>
          <w:rFonts w:cs="Times New Roman"/>
          <w:b/>
          <w:bCs/>
        </w:rPr>
      </w:pPr>
      <w:ins w:id="556" w:author="子倪 葉" w:date="2024-11-25T11:22:00Z">
        <w:r w:rsidRPr="00AA4168">
          <w:rPr>
            <w:rFonts w:cs="Times New Roman"/>
            <w:b/>
            <w:bCs/>
          </w:rPr>
          <w:t>成本結構（</w:t>
        </w:r>
        <w:r w:rsidRPr="00AA4168">
          <w:rPr>
            <w:rFonts w:cs="Times New Roman"/>
            <w:b/>
            <w:bCs/>
          </w:rPr>
          <w:t>Cost Structure</w:t>
        </w:r>
        <w:r w:rsidRPr="00AA4168">
          <w:rPr>
            <w:rFonts w:cs="Times New Roman"/>
            <w:b/>
            <w:bCs/>
          </w:rPr>
          <w:t>）</w:t>
        </w:r>
      </w:ins>
    </w:p>
    <w:p w14:paraId="4E90C1B3" w14:textId="77777777" w:rsidR="00AA4168" w:rsidRPr="00AA4168" w:rsidRDefault="00AA4168" w:rsidP="00AA4168">
      <w:pPr>
        <w:pStyle w:val="a3"/>
        <w:numPr>
          <w:ilvl w:val="0"/>
          <w:numId w:val="44"/>
        </w:numPr>
        <w:spacing w:line="360" w:lineRule="auto"/>
        <w:ind w:leftChars="0"/>
        <w:rPr>
          <w:ins w:id="557" w:author="子倪 葉" w:date="2024-11-25T11:22:00Z"/>
          <w:rFonts w:cs="Times New Roman"/>
        </w:rPr>
      </w:pPr>
      <w:ins w:id="558" w:author="子倪 葉" w:date="2024-11-25T11:22:00Z">
        <w:r w:rsidRPr="00AA4168">
          <w:rPr>
            <w:rFonts w:cs="Times New Roman"/>
          </w:rPr>
          <w:t>技術開發成本：模型訓練、伺服器運行、應用更新維護。</w:t>
        </w:r>
      </w:ins>
    </w:p>
    <w:p w14:paraId="2263D5C8" w14:textId="77777777" w:rsidR="00AA4168" w:rsidRPr="00AA4168" w:rsidRDefault="00AA4168" w:rsidP="00AA4168">
      <w:pPr>
        <w:pStyle w:val="a3"/>
        <w:numPr>
          <w:ilvl w:val="0"/>
          <w:numId w:val="44"/>
        </w:numPr>
        <w:spacing w:line="360" w:lineRule="auto"/>
        <w:ind w:leftChars="0"/>
        <w:rPr>
          <w:ins w:id="559" w:author="子倪 葉" w:date="2024-11-25T11:22:00Z"/>
          <w:rFonts w:cs="Times New Roman"/>
        </w:rPr>
      </w:pPr>
      <w:ins w:id="560" w:author="子倪 葉" w:date="2024-11-25T11:22:00Z">
        <w:r w:rsidRPr="00AA4168">
          <w:rPr>
            <w:rFonts w:cs="Times New Roman"/>
          </w:rPr>
          <w:t>合作費用：與精油品牌和多感官體驗商家合作分成。</w:t>
        </w:r>
      </w:ins>
    </w:p>
    <w:p w14:paraId="67EC6682" w14:textId="45A4F9D6" w:rsidR="00BB6968" w:rsidRPr="00AA4168" w:rsidRDefault="00C0563B" w:rsidP="00AA4168">
      <w:pPr>
        <w:pStyle w:val="a3"/>
        <w:numPr>
          <w:ilvl w:val="0"/>
          <w:numId w:val="38"/>
        </w:numPr>
        <w:spacing w:line="360" w:lineRule="auto"/>
        <w:ind w:leftChars="0"/>
        <w:rPr>
          <w:rFonts w:cs="Times New Roman"/>
        </w:rPr>
      </w:pPr>
      <w:r w:rsidRPr="00AA4168">
        <w:rPr>
          <w:rFonts w:cs="Times New Roman"/>
        </w:rPr>
        <w:br w:type="page"/>
      </w:r>
    </w:p>
    <w:p w14:paraId="10613DB6" w14:textId="3829CCCC" w:rsidR="008B7B2C" w:rsidRPr="00AA4168" w:rsidRDefault="008B7B2C" w:rsidP="00AA4168">
      <w:pPr>
        <w:pStyle w:val="a3"/>
        <w:numPr>
          <w:ilvl w:val="0"/>
          <w:numId w:val="1"/>
        </w:numPr>
        <w:spacing w:line="360" w:lineRule="auto"/>
        <w:ind w:leftChars="0" w:left="482" w:hanging="482"/>
        <w:outlineLvl w:val="0"/>
        <w:rPr>
          <w:rFonts w:cs="Times New Roman"/>
          <w:b/>
          <w:bCs/>
          <w:sz w:val="52"/>
          <w:szCs w:val="52"/>
        </w:rPr>
      </w:pPr>
      <w:bookmarkStart w:id="561" w:name="_Toc170690075"/>
      <w:bookmarkStart w:id="562" w:name="_Toc170690158"/>
      <w:bookmarkStart w:id="563" w:name="_Toc170690368"/>
      <w:bookmarkStart w:id="564" w:name="_Toc182311294"/>
      <w:bookmarkStart w:id="565" w:name="_Toc183425957"/>
      <w:r w:rsidRPr="00AA4168">
        <w:rPr>
          <w:rFonts w:cs="Times New Roman"/>
          <w:b/>
          <w:bCs/>
          <w:sz w:val="52"/>
          <w:szCs w:val="52"/>
        </w:rPr>
        <w:lastRenderedPageBreak/>
        <w:t>結論</w:t>
      </w:r>
      <w:r w:rsidR="00B65B67" w:rsidRPr="00AA4168">
        <w:rPr>
          <w:rFonts w:cs="Times New Roman"/>
          <w:b/>
          <w:bCs/>
          <w:sz w:val="52"/>
          <w:szCs w:val="52"/>
        </w:rPr>
        <w:t>與</w:t>
      </w:r>
      <w:r w:rsidRPr="00AA4168">
        <w:rPr>
          <w:rFonts w:cs="Times New Roman"/>
          <w:b/>
          <w:bCs/>
          <w:sz w:val="52"/>
          <w:szCs w:val="52"/>
        </w:rPr>
        <w:t>未來目標</w:t>
      </w:r>
      <w:bookmarkEnd w:id="561"/>
      <w:bookmarkEnd w:id="562"/>
      <w:bookmarkEnd w:id="563"/>
      <w:bookmarkEnd w:id="564"/>
      <w:bookmarkEnd w:id="565"/>
    </w:p>
    <w:p w14:paraId="14C853A7" w14:textId="551872DF" w:rsidR="0064349B" w:rsidRPr="00AA4168" w:rsidRDefault="0064349B" w:rsidP="00AA4168">
      <w:pPr>
        <w:widowControl/>
        <w:spacing w:line="360" w:lineRule="auto"/>
        <w:ind w:firstLine="480"/>
        <w:rPr>
          <w:rFonts w:cs="Times New Roman"/>
        </w:rPr>
      </w:pPr>
      <w:r w:rsidRPr="00AA4168">
        <w:rPr>
          <w:rFonts w:cs="Times New Roman"/>
        </w:rPr>
        <w:t>本專題開發了一款具有情緒分析和情緒管理功能的日記應用程式，旨在幫助使用者認識、接納並管理情緒。透過</w:t>
      </w:r>
      <w:r w:rsidRPr="00AA4168">
        <w:rPr>
          <w:rFonts w:cs="Times New Roman"/>
        </w:rPr>
        <w:t xml:space="preserve"> Simple Transformers BERT </w:t>
      </w:r>
      <w:r w:rsidRPr="00AA4168">
        <w:rPr>
          <w:rFonts w:cs="Times New Roman"/>
        </w:rPr>
        <w:t>模型，我們得以精確識別日記文字中的情緒，進一步提供個性化的情緒管理建議。應用中加入了台灣本地化語言模型</w:t>
      </w:r>
      <w:r w:rsidRPr="00AA4168">
        <w:rPr>
          <w:rFonts w:cs="Times New Roman"/>
        </w:rPr>
        <w:t xml:space="preserve"> </w:t>
      </w:r>
      <w:proofErr w:type="spellStart"/>
      <w:r w:rsidRPr="00AA4168">
        <w:rPr>
          <w:rFonts w:cs="Times New Roman"/>
        </w:rPr>
        <w:t>TaiwanLLM</w:t>
      </w:r>
      <w:proofErr w:type="spellEnd"/>
      <w:r w:rsidRPr="00AA4168">
        <w:rPr>
          <w:rFonts w:cs="Times New Roman"/>
        </w:rPr>
        <w:t xml:space="preserve"> </w:t>
      </w:r>
      <w:r w:rsidRPr="00AA4168">
        <w:rPr>
          <w:rFonts w:cs="Times New Roman"/>
        </w:rPr>
        <w:t>來驅動聊天機器人，使得回應更加貼近使用者的情緒需求。搭配療癒建議與社交平台，我們希望提供使用者一個舒適、安心的情緒釋放空間，從而促進心理健康。</w:t>
      </w:r>
    </w:p>
    <w:p w14:paraId="15FA1BF2" w14:textId="21DF5849" w:rsidR="00AA4168" w:rsidRPr="00AA4168" w:rsidRDefault="0064349B" w:rsidP="00AA4168">
      <w:pPr>
        <w:widowControl/>
        <w:spacing w:line="360" w:lineRule="auto"/>
        <w:ind w:firstLine="480"/>
        <w:rPr>
          <w:rFonts w:cs="Times New Roman"/>
        </w:rPr>
      </w:pPr>
      <w:r w:rsidRPr="00AA4168">
        <w:rPr>
          <w:rFonts w:cs="Times New Roman"/>
        </w:rPr>
        <w:t>在未來的開發方向上，希望能將致力於豐富應用的情緒分析維度，讓模型能夠識別更細微的情緒變化，</w:t>
      </w:r>
      <w:r w:rsidR="00293932" w:rsidRPr="00AA4168">
        <w:rPr>
          <w:rFonts w:cs="Times New Roman"/>
        </w:rPr>
        <w:t>抑或</w:t>
      </w:r>
      <w:r w:rsidRPr="00AA4168">
        <w:rPr>
          <w:rFonts w:cs="Times New Roman"/>
        </w:rPr>
        <w:t>是引入其他情緒辨識技術，如：聲音情緒辨識、臉部情緒辨識，</w:t>
      </w:r>
      <w:r w:rsidR="00293932" w:rsidRPr="00AA4168">
        <w:rPr>
          <w:rFonts w:cs="Times New Roman"/>
        </w:rPr>
        <w:t>訓練成多模態模型；並希望能加入更多療癒建議，如：正念</w:t>
      </w:r>
      <w:r w:rsidR="002437C2" w:rsidRPr="00AA4168">
        <w:rPr>
          <w:rFonts w:cs="Times New Roman"/>
        </w:rPr>
        <w:t>療癒，擴大「多感官療癒」範疇</w:t>
      </w:r>
      <w:r w:rsidR="00E93F64" w:rsidRPr="00AA4168">
        <w:rPr>
          <w:rFonts w:cs="Times New Roman"/>
        </w:rPr>
        <w:t>，</w:t>
      </w:r>
      <w:ins w:id="566" w:author="子倪 葉" w:date="2024-11-25T11:23:00Z">
        <w:r w:rsidR="00810851" w:rsidRPr="00AA4168">
          <w:rPr>
            <w:rFonts w:cs="Times New Roman"/>
          </w:rPr>
          <w:t>抑或是更多情緒管理資源，如：</w:t>
        </w:r>
        <w:proofErr w:type="spellStart"/>
        <w:r w:rsidR="00810851" w:rsidRPr="00AA4168">
          <w:rPr>
            <w:rFonts w:cs="Times New Roman"/>
          </w:rPr>
          <w:t>Youtube</w:t>
        </w:r>
        <w:proofErr w:type="spellEnd"/>
        <w:r w:rsidR="00810851" w:rsidRPr="00AA4168">
          <w:rPr>
            <w:rFonts w:cs="Times New Roman"/>
          </w:rPr>
          <w:t>影片；而在商業模式方面，可以新增社交媒體，</w:t>
        </w:r>
        <w:r w:rsidR="00810851" w:rsidRPr="00AA4168">
          <w:rPr>
            <w:rFonts w:cs="Times New Roman"/>
          </w:rPr>
          <w:t>Instagram</w:t>
        </w:r>
        <w:r w:rsidR="00810851" w:rsidRPr="00AA4168">
          <w:rPr>
            <w:rFonts w:cs="Times New Roman"/>
          </w:rPr>
          <w:t>、</w:t>
        </w:r>
        <w:r w:rsidR="00810851" w:rsidRPr="00AA4168">
          <w:rPr>
            <w:rFonts w:cs="Times New Roman"/>
          </w:rPr>
          <w:t xml:space="preserve">YouTube </w:t>
        </w:r>
        <w:r w:rsidR="00810851" w:rsidRPr="00AA4168">
          <w:rPr>
            <w:rFonts w:cs="Times New Roman"/>
          </w:rPr>
          <w:t>與</w:t>
        </w:r>
        <w:r w:rsidR="00810851" w:rsidRPr="00AA4168">
          <w:rPr>
            <w:rFonts w:cs="Times New Roman"/>
          </w:rPr>
          <w:t xml:space="preserve"> Facebook </w:t>
        </w:r>
        <w:r w:rsidR="00810851" w:rsidRPr="00AA4168">
          <w:rPr>
            <w:rFonts w:cs="Times New Roman"/>
          </w:rPr>
          <w:t>推廣療癒故事與用戶分享，以增加用戶黏性；亦可擴展收入來源，增加訂閱模式</w:t>
        </w:r>
        <w:r w:rsidR="00810851" w:rsidRPr="00AA4168">
          <w:rPr>
            <w:rFonts w:cs="Times New Roman"/>
          </w:rPr>
          <w:t>—</w:t>
        </w:r>
        <w:r w:rsidR="00810851" w:rsidRPr="00AA4168">
          <w:rPr>
            <w:rFonts w:cs="Times New Roman"/>
          </w:rPr>
          <w:t>月</w:t>
        </w:r>
        <w:r w:rsidR="00810851" w:rsidRPr="00AA4168">
          <w:rPr>
            <w:rFonts w:cs="Times New Roman"/>
          </w:rPr>
          <w:t>/</w:t>
        </w:r>
        <w:r w:rsidR="00810851" w:rsidRPr="00AA4168">
          <w:rPr>
            <w:rFonts w:cs="Times New Roman"/>
          </w:rPr>
          <w:t>年費會員服務，解鎖進階功能（如專屬療癒方案）或廣告收益</w:t>
        </w:r>
        <w:r w:rsidR="00810851" w:rsidRPr="00AA4168">
          <w:rPr>
            <w:rFonts w:cs="Times New Roman"/>
          </w:rPr>
          <w:softHyphen/>
          <w:t>—</w:t>
        </w:r>
        <w:r w:rsidR="00810851" w:rsidRPr="00AA4168">
          <w:rPr>
            <w:rFonts w:cs="Times New Roman"/>
          </w:rPr>
          <w:t>接入與心理健康認知提升品牌廣告（經審慎篩選），</w:t>
        </w:r>
      </w:ins>
      <w:r w:rsidR="00593AF3" w:rsidRPr="00AA4168">
        <w:rPr>
          <w:rFonts w:cs="Times New Roman"/>
        </w:rPr>
        <w:t>發展出更完整的商業模式</w:t>
      </w:r>
      <w:r w:rsidR="00AA4168" w:rsidRPr="00AA4168">
        <w:rPr>
          <w:rFonts w:cs="Times New Roman"/>
        </w:rPr>
        <w:t>。</w:t>
      </w:r>
    </w:p>
    <w:p w14:paraId="7D50D029" w14:textId="798C49DA" w:rsidR="002437C2" w:rsidRPr="00AA4168" w:rsidRDefault="00593AF3" w:rsidP="00AA4168">
      <w:pPr>
        <w:widowControl/>
        <w:spacing w:line="360" w:lineRule="auto"/>
        <w:ind w:firstLine="480"/>
        <w:rPr>
          <w:rFonts w:cs="Times New Roman"/>
        </w:rPr>
      </w:pPr>
      <w:r w:rsidRPr="00AA4168">
        <w:rPr>
          <w:rFonts w:cs="Times New Roman"/>
        </w:rPr>
        <w:t>期望能透過收集到的情緒資訊，更深入地研究出情緒與各項影響因素的之間的關聯，這麼一來，一方面能提供使用者更多管道來尋求幫助，另一方面也能為各類情緒相關產業創造出更多的價值。</w:t>
      </w:r>
    </w:p>
    <w:p w14:paraId="11AF02FB" w14:textId="30A44351" w:rsidR="00BC712E" w:rsidRPr="00AA4168" w:rsidRDefault="0064349B" w:rsidP="00AA4168">
      <w:pPr>
        <w:widowControl/>
        <w:spacing w:line="360" w:lineRule="auto"/>
        <w:rPr>
          <w:rFonts w:cs="Times New Roman"/>
        </w:rPr>
      </w:pPr>
      <w:r w:rsidRPr="00AA4168">
        <w:rPr>
          <w:rFonts w:cs="Times New Roman"/>
        </w:rPr>
        <w:br w:type="page"/>
      </w:r>
    </w:p>
    <w:p w14:paraId="27B4D9E5" w14:textId="326F5768" w:rsidR="008B7B2C" w:rsidRPr="00AA4168" w:rsidRDefault="008B7B2C" w:rsidP="00AA4168">
      <w:pPr>
        <w:pStyle w:val="a3"/>
        <w:numPr>
          <w:ilvl w:val="0"/>
          <w:numId w:val="1"/>
        </w:numPr>
        <w:spacing w:line="360" w:lineRule="auto"/>
        <w:ind w:leftChars="0" w:left="482" w:hanging="482"/>
        <w:outlineLvl w:val="0"/>
        <w:rPr>
          <w:rFonts w:cs="Times New Roman"/>
          <w:b/>
          <w:bCs/>
          <w:sz w:val="52"/>
          <w:szCs w:val="52"/>
        </w:rPr>
      </w:pPr>
      <w:bookmarkStart w:id="567" w:name="_Toc170690076"/>
      <w:bookmarkStart w:id="568" w:name="_Toc170690159"/>
      <w:bookmarkStart w:id="569" w:name="_Toc170690369"/>
      <w:bookmarkStart w:id="570" w:name="_Toc182311295"/>
      <w:bookmarkStart w:id="571" w:name="_Toc183425958"/>
      <w:r w:rsidRPr="00AA4168">
        <w:rPr>
          <w:rFonts w:cs="Times New Roman"/>
          <w:b/>
          <w:bCs/>
          <w:sz w:val="52"/>
          <w:szCs w:val="52"/>
        </w:rPr>
        <w:lastRenderedPageBreak/>
        <w:t>參考資料</w:t>
      </w:r>
      <w:bookmarkEnd w:id="567"/>
      <w:bookmarkEnd w:id="568"/>
      <w:bookmarkEnd w:id="569"/>
      <w:bookmarkEnd w:id="570"/>
      <w:bookmarkEnd w:id="571"/>
    </w:p>
    <w:p w14:paraId="44CA1A3A" w14:textId="23EE35AC" w:rsidR="008B7B2C" w:rsidRPr="00AA4168" w:rsidRDefault="00C77B6E" w:rsidP="00AA4168">
      <w:pPr>
        <w:pStyle w:val="a3"/>
        <w:numPr>
          <w:ilvl w:val="1"/>
          <w:numId w:val="1"/>
        </w:numPr>
        <w:spacing w:line="360" w:lineRule="auto"/>
        <w:ind w:leftChars="0" w:left="567" w:hanging="567"/>
        <w:rPr>
          <w:rFonts w:cs="Times New Roman"/>
        </w:rPr>
      </w:pPr>
      <w:r w:rsidRPr="00AA4168">
        <w:rPr>
          <w:rFonts w:cs="Times New Roman"/>
        </w:rPr>
        <w:t>期刊論文</w:t>
      </w:r>
    </w:p>
    <w:p w14:paraId="10CFE4CE" w14:textId="04E68864" w:rsidR="00624116" w:rsidRPr="00AA4168" w:rsidRDefault="00BA2AB3" w:rsidP="00AA4168">
      <w:pPr>
        <w:pStyle w:val="a3"/>
        <w:numPr>
          <w:ilvl w:val="1"/>
          <w:numId w:val="6"/>
        </w:numPr>
        <w:tabs>
          <w:tab w:val="left" w:pos="567"/>
        </w:tabs>
        <w:spacing w:line="360" w:lineRule="auto"/>
        <w:ind w:leftChars="0" w:hanging="840"/>
        <w:rPr>
          <w:rFonts w:cs="Times New Roman"/>
        </w:rPr>
      </w:pPr>
      <w:proofErr w:type="spellStart"/>
      <w:r w:rsidRPr="00AA4168">
        <w:rPr>
          <w:rFonts w:cs="Times New Roman"/>
        </w:rPr>
        <w:t>Parmentier</w:t>
      </w:r>
      <w:proofErr w:type="spellEnd"/>
      <w:r w:rsidR="00146DA0" w:rsidRPr="00AA4168">
        <w:rPr>
          <w:rFonts w:cs="Times New Roman"/>
        </w:rPr>
        <w:t xml:space="preserve">, </w:t>
      </w:r>
      <w:r w:rsidRPr="00AA4168">
        <w:rPr>
          <w:rFonts w:cs="Times New Roman"/>
        </w:rPr>
        <w:t xml:space="preserve"> F.B.R.</w:t>
      </w:r>
      <w:r w:rsidR="00146DA0" w:rsidRPr="00AA4168">
        <w:rPr>
          <w:rFonts w:cs="Times New Roman"/>
        </w:rPr>
        <w:t xml:space="preserve">, </w:t>
      </w:r>
      <w:r w:rsidRPr="00AA4168">
        <w:rPr>
          <w:rFonts w:cs="Times New Roman"/>
        </w:rPr>
        <w:t xml:space="preserve"> García-Toro</w:t>
      </w:r>
      <w:r w:rsidR="00146DA0" w:rsidRPr="00AA4168">
        <w:rPr>
          <w:rFonts w:cs="Times New Roman"/>
        </w:rPr>
        <w:t xml:space="preserve">, </w:t>
      </w:r>
      <w:r w:rsidRPr="00AA4168">
        <w:rPr>
          <w:rFonts w:cs="Times New Roman"/>
        </w:rPr>
        <w:t xml:space="preserve"> M.</w:t>
      </w:r>
      <w:r w:rsidR="00146DA0" w:rsidRPr="00AA4168">
        <w:rPr>
          <w:rFonts w:cs="Times New Roman"/>
        </w:rPr>
        <w:t xml:space="preserve">, </w:t>
      </w:r>
      <w:r w:rsidRPr="00AA4168">
        <w:rPr>
          <w:rFonts w:cs="Times New Roman"/>
        </w:rPr>
        <w:t xml:space="preserve"> García-</w:t>
      </w:r>
      <w:proofErr w:type="spellStart"/>
      <w:r w:rsidRPr="00AA4168">
        <w:rPr>
          <w:rFonts w:cs="Times New Roman"/>
        </w:rPr>
        <w:t>Campayo</w:t>
      </w:r>
      <w:proofErr w:type="spellEnd"/>
      <w:r w:rsidR="00146DA0" w:rsidRPr="00AA4168">
        <w:rPr>
          <w:rFonts w:cs="Times New Roman"/>
        </w:rPr>
        <w:t xml:space="preserve">, </w:t>
      </w:r>
      <w:r w:rsidRPr="00AA4168">
        <w:rPr>
          <w:rFonts w:cs="Times New Roman"/>
        </w:rPr>
        <w:t xml:space="preserve"> J. and </w:t>
      </w:r>
      <w:proofErr w:type="spellStart"/>
      <w:r w:rsidRPr="00AA4168">
        <w:rPr>
          <w:rFonts w:cs="Times New Roman"/>
        </w:rPr>
        <w:t>Yañez</w:t>
      </w:r>
      <w:proofErr w:type="spellEnd"/>
      <w:r w:rsidR="00146DA0" w:rsidRPr="00AA4168">
        <w:rPr>
          <w:rFonts w:cs="Times New Roman"/>
        </w:rPr>
        <w:t xml:space="preserve">, </w:t>
      </w:r>
      <w:r w:rsidRPr="00AA4168">
        <w:rPr>
          <w:rFonts w:cs="Times New Roman"/>
        </w:rPr>
        <w:t xml:space="preserve"> A.M. (2019)</w:t>
      </w:r>
      <w:r w:rsidR="00146DA0" w:rsidRPr="00AA4168">
        <w:rPr>
          <w:rFonts w:cs="Times New Roman"/>
        </w:rPr>
        <w:t xml:space="preserve">, </w:t>
      </w:r>
      <w:r w:rsidRPr="00AA4168">
        <w:rPr>
          <w:rFonts w:cs="Times New Roman"/>
        </w:rPr>
        <w:t xml:space="preserve"> ‘Mindfulness and symptoms of depression and anxiety in the general population: The mediating roles of worry</w:t>
      </w:r>
      <w:r w:rsidR="00146DA0" w:rsidRPr="00AA4168">
        <w:rPr>
          <w:rFonts w:cs="Times New Roman"/>
        </w:rPr>
        <w:t xml:space="preserve">, </w:t>
      </w:r>
      <w:r w:rsidRPr="00AA4168">
        <w:rPr>
          <w:rFonts w:cs="Times New Roman"/>
        </w:rPr>
        <w:t xml:space="preserve"> rumination</w:t>
      </w:r>
      <w:r w:rsidR="00146DA0" w:rsidRPr="00AA4168">
        <w:rPr>
          <w:rFonts w:cs="Times New Roman"/>
        </w:rPr>
        <w:t xml:space="preserve">, </w:t>
      </w:r>
      <w:r w:rsidRPr="00AA4168">
        <w:rPr>
          <w:rFonts w:cs="Times New Roman"/>
        </w:rPr>
        <w:t xml:space="preserve"> reappraisal and suppression’</w:t>
      </w:r>
      <w:r w:rsidR="00146DA0" w:rsidRPr="00AA4168">
        <w:rPr>
          <w:rFonts w:cs="Times New Roman"/>
        </w:rPr>
        <w:t xml:space="preserve">, </w:t>
      </w:r>
      <w:r w:rsidRPr="00AA4168">
        <w:rPr>
          <w:rFonts w:cs="Times New Roman"/>
        </w:rPr>
        <w:t xml:space="preserve"> Frontiers in Psychology</w:t>
      </w:r>
      <w:r w:rsidR="006C7B9A" w:rsidRPr="00AA4168">
        <w:rPr>
          <w:rFonts w:cs="Times New Roman"/>
        </w:rPr>
        <w:t>，</w:t>
      </w:r>
      <w:r w:rsidRPr="00AA4168">
        <w:rPr>
          <w:rFonts w:cs="Times New Roman"/>
        </w:rPr>
        <w:t xml:space="preserve"> Vol. 10</w:t>
      </w:r>
      <w:r w:rsidR="00146DA0" w:rsidRPr="00AA4168">
        <w:rPr>
          <w:rFonts w:cs="Times New Roman"/>
        </w:rPr>
        <w:t xml:space="preserve">, </w:t>
      </w:r>
      <w:r w:rsidRPr="00AA4168">
        <w:rPr>
          <w:rFonts w:cs="Times New Roman"/>
        </w:rPr>
        <w:t xml:space="preserve"> Article 506</w:t>
      </w:r>
      <w:r w:rsidR="00146DA0" w:rsidRPr="00AA4168">
        <w:rPr>
          <w:rFonts w:cs="Times New Roman"/>
        </w:rPr>
        <w:t xml:space="preserve">, </w:t>
      </w:r>
      <w:r w:rsidRPr="00AA4168">
        <w:rPr>
          <w:rFonts w:cs="Times New Roman"/>
        </w:rPr>
        <w:t xml:space="preserve"> pp. 1-12.</w:t>
      </w:r>
    </w:p>
    <w:p w14:paraId="0D7442E5" w14:textId="775729F1" w:rsidR="001C5E92" w:rsidRPr="00AA4168" w:rsidRDefault="001C5E92" w:rsidP="00AA4168">
      <w:pPr>
        <w:pStyle w:val="a3"/>
        <w:numPr>
          <w:ilvl w:val="1"/>
          <w:numId w:val="6"/>
        </w:numPr>
        <w:tabs>
          <w:tab w:val="left" w:pos="567"/>
        </w:tabs>
        <w:spacing w:line="360" w:lineRule="auto"/>
        <w:ind w:leftChars="0" w:hanging="840"/>
        <w:rPr>
          <w:rFonts w:cs="Times New Roman"/>
        </w:rPr>
      </w:pPr>
      <w:r w:rsidRPr="00AA4168">
        <w:rPr>
          <w:rFonts w:cs="Times New Roman"/>
        </w:rPr>
        <w:t>Liddell</w:t>
      </w:r>
      <w:r w:rsidR="00146DA0" w:rsidRPr="00AA4168">
        <w:rPr>
          <w:rFonts w:cs="Times New Roman"/>
        </w:rPr>
        <w:t xml:space="preserve">, </w:t>
      </w:r>
      <w:r w:rsidRPr="00AA4168">
        <w:rPr>
          <w:rFonts w:cs="Times New Roman"/>
        </w:rPr>
        <w:t xml:space="preserve"> B.J. and Williams</w:t>
      </w:r>
      <w:r w:rsidR="00146DA0" w:rsidRPr="00AA4168">
        <w:rPr>
          <w:rFonts w:cs="Times New Roman"/>
        </w:rPr>
        <w:t xml:space="preserve">, </w:t>
      </w:r>
      <w:r w:rsidRPr="00AA4168">
        <w:rPr>
          <w:rFonts w:cs="Times New Roman"/>
        </w:rPr>
        <w:t xml:space="preserve"> E.N. (2019)</w:t>
      </w:r>
      <w:r w:rsidR="00146DA0" w:rsidRPr="00AA4168">
        <w:rPr>
          <w:rFonts w:cs="Times New Roman"/>
        </w:rPr>
        <w:t xml:space="preserve">, </w:t>
      </w:r>
      <w:r w:rsidRPr="00AA4168">
        <w:rPr>
          <w:rFonts w:cs="Times New Roman"/>
        </w:rPr>
        <w:t xml:space="preserve"> ‘Cultural differences in interpersonal emotion regulation’</w:t>
      </w:r>
      <w:r w:rsidR="006C7B9A" w:rsidRPr="00AA4168">
        <w:rPr>
          <w:rFonts w:cs="Times New Roman"/>
        </w:rPr>
        <w:t>，</w:t>
      </w:r>
      <w:r w:rsidRPr="00AA4168">
        <w:rPr>
          <w:rFonts w:cs="Times New Roman"/>
        </w:rPr>
        <w:t xml:space="preserve"> Frontiers in Psychology</w:t>
      </w:r>
      <w:r w:rsidR="006C7B9A" w:rsidRPr="00AA4168">
        <w:rPr>
          <w:rFonts w:cs="Times New Roman"/>
        </w:rPr>
        <w:t>，</w:t>
      </w:r>
      <w:r w:rsidRPr="00AA4168">
        <w:rPr>
          <w:rFonts w:cs="Times New Roman"/>
        </w:rPr>
        <w:t xml:space="preserve"> Vol. 10</w:t>
      </w:r>
      <w:r w:rsidR="006C7B9A" w:rsidRPr="00AA4168">
        <w:rPr>
          <w:rFonts w:cs="Times New Roman"/>
        </w:rPr>
        <w:t>，</w:t>
      </w:r>
      <w:r w:rsidRPr="00AA4168">
        <w:rPr>
          <w:rFonts w:cs="Times New Roman"/>
        </w:rPr>
        <w:t xml:space="preserve"> Article 999</w:t>
      </w:r>
      <w:r w:rsidR="00C27C5F" w:rsidRPr="00AA4168">
        <w:rPr>
          <w:rFonts w:cs="Times New Roman"/>
        </w:rPr>
        <w:t xml:space="preserve">, </w:t>
      </w:r>
      <w:r w:rsidRPr="00AA4168">
        <w:rPr>
          <w:rFonts w:cs="Times New Roman"/>
        </w:rPr>
        <w:t xml:space="preserve"> pp. 1-12.</w:t>
      </w:r>
    </w:p>
    <w:p w14:paraId="3A8FF4B9" w14:textId="0C0FBE26" w:rsidR="00954FF9" w:rsidRPr="00AA4168" w:rsidRDefault="00954FF9" w:rsidP="00AA4168">
      <w:pPr>
        <w:pStyle w:val="a3"/>
        <w:numPr>
          <w:ilvl w:val="1"/>
          <w:numId w:val="6"/>
        </w:numPr>
        <w:tabs>
          <w:tab w:val="left" w:pos="567"/>
        </w:tabs>
        <w:spacing w:line="360" w:lineRule="auto"/>
        <w:ind w:leftChars="0" w:hanging="840"/>
        <w:rPr>
          <w:rFonts w:cs="Times New Roman"/>
        </w:rPr>
      </w:pPr>
      <w:proofErr w:type="spellStart"/>
      <w:r w:rsidRPr="00AA4168">
        <w:rPr>
          <w:rFonts w:cs="Times New Roman"/>
        </w:rPr>
        <w:t>Chutia</w:t>
      </w:r>
      <w:proofErr w:type="spellEnd"/>
      <w:r w:rsidR="00C27C5F" w:rsidRPr="00AA4168">
        <w:rPr>
          <w:rFonts w:cs="Times New Roman"/>
        </w:rPr>
        <w:t xml:space="preserve">, </w:t>
      </w:r>
      <w:r w:rsidRPr="00AA4168">
        <w:rPr>
          <w:rFonts w:cs="Times New Roman"/>
        </w:rPr>
        <w:t xml:space="preserve"> T. and Baruah</w:t>
      </w:r>
      <w:r w:rsidR="00C27C5F" w:rsidRPr="00AA4168">
        <w:rPr>
          <w:rFonts w:cs="Times New Roman"/>
        </w:rPr>
        <w:t xml:space="preserve">, </w:t>
      </w:r>
      <w:r w:rsidRPr="00AA4168">
        <w:rPr>
          <w:rFonts w:cs="Times New Roman"/>
        </w:rPr>
        <w:t xml:space="preserve"> N. (2024)</w:t>
      </w:r>
      <w:r w:rsidR="00C27C5F" w:rsidRPr="00AA4168">
        <w:rPr>
          <w:rFonts w:cs="Times New Roman"/>
        </w:rPr>
        <w:t xml:space="preserve">, </w:t>
      </w:r>
      <w:r w:rsidRPr="00AA4168">
        <w:rPr>
          <w:rFonts w:cs="Times New Roman"/>
        </w:rPr>
        <w:t xml:space="preserve"> ‘A review on emotion detection by using deep learning techniques’</w:t>
      </w:r>
      <w:r w:rsidR="00C27C5F" w:rsidRPr="00AA4168">
        <w:rPr>
          <w:rFonts w:cs="Times New Roman"/>
        </w:rPr>
        <w:t xml:space="preserve">, </w:t>
      </w:r>
      <w:r w:rsidRPr="00AA4168">
        <w:rPr>
          <w:rFonts w:cs="Times New Roman"/>
        </w:rPr>
        <w:t xml:space="preserve"> Artificial Intelligence Review</w:t>
      </w:r>
      <w:r w:rsidR="00C27C5F" w:rsidRPr="00AA4168">
        <w:rPr>
          <w:rFonts w:cs="Times New Roman"/>
        </w:rPr>
        <w:t xml:space="preserve">, </w:t>
      </w:r>
      <w:r w:rsidRPr="00AA4168">
        <w:rPr>
          <w:rFonts w:cs="Times New Roman"/>
        </w:rPr>
        <w:t xml:space="preserve"> Vol. 57</w:t>
      </w:r>
      <w:r w:rsidR="00C27C5F" w:rsidRPr="00AA4168">
        <w:rPr>
          <w:rFonts w:cs="Times New Roman"/>
        </w:rPr>
        <w:t xml:space="preserve">, </w:t>
      </w:r>
      <w:r w:rsidRPr="00AA4168">
        <w:rPr>
          <w:rFonts w:cs="Times New Roman"/>
        </w:rPr>
        <w:t xml:space="preserve"> No. 2</w:t>
      </w:r>
      <w:r w:rsidR="00C27C5F" w:rsidRPr="00AA4168">
        <w:rPr>
          <w:rFonts w:cs="Times New Roman"/>
        </w:rPr>
        <w:t xml:space="preserve">, </w:t>
      </w:r>
      <w:r w:rsidRPr="00AA4168">
        <w:rPr>
          <w:rFonts w:cs="Times New Roman"/>
        </w:rPr>
        <w:t xml:space="preserve"> pp. 365-388.</w:t>
      </w:r>
    </w:p>
    <w:p w14:paraId="52FE75FF" w14:textId="37F646E4" w:rsidR="00405254" w:rsidRPr="00AA4168" w:rsidRDefault="00405254" w:rsidP="00AA4168">
      <w:pPr>
        <w:pStyle w:val="a3"/>
        <w:numPr>
          <w:ilvl w:val="1"/>
          <w:numId w:val="6"/>
        </w:numPr>
        <w:tabs>
          <w:tab w:val="left" w:pos="567"/>
        </w:tabs>
        <w:spacing w:line="360" w:lineRule="auto"/>
        <w:ind w:leftChars="0" w:hanging="840"/>
        <w:rPr>
          <w:rFonts w:cs="Times New Roman"/>
        </w:rPr>
      </w:pPr>
      <w:proofErr w:type="spellStart"/>
      <w:r w:rsidRPr="00AA4168">
        <w:rPr>
          <w:rFonts w:cs="Times New Roman"/>
        </w:rPr>
        <w:t>Özkan</w:t>
      </w:r>
      <w:proofErr w:type="spellEnd"/>
      <w:r w:rsidRPr="00AA4168">
        <w:rPr>
          <w:rFonts w:cs="Times New Roman"/>
        </w:rPr>
        <w:t>, H. (2024). “A Narrative of Crisis: Nancy Emerson's Diary and Healing through Writing,” unpublished references, Mississippi Quarterly.</w:t>
      </w:r>
    </w:p>
    <w:p w14:paraId="7ED670AE" w14:textId="6147BD70" w:rsidR="00C77B6E" w:rsidRPr="00AA4168" w:rsidRDefault="00C77B6E" w:rsidP="00AA4168">
      <w:pPr>
        <w:pStyle w:val="a3"/>
        <w:numPr>
          <w:ilvl w:val="1"/>
          <w:numId w:val="1"/>
        </w:numPr>
        <w:tabs>
          <w:tab w:val="left" w:pos="567"/>
        </w:tabs>
        <w:spacing w:line="360" w:lineRule="auto"/>
        <w:ind w:leftChars="0" w:left="567" w:hanging="567"/>
        <w:rPr>
          <w:rFonts w:cs="Times New Roman"/>
        </w:rPr>
      </w:pPr>
      <w:r w:rsidRPr="00AA4168">
        <w:rPr>
          <w:rFonts w:cs="Times New Roman"/>
        </w:rPr>
        <w:t>學術研討會論文</w:t>
      </w:r>
    </w:p>
    <w:p w14:paraId="057E2463" w14:textId="7AF24589" w:rsidR="007734C0" w:rsidRPr="00AA4168" w:rsidRDefault="007734C0" w:rsidP="00AA4168">
      <w:pPr>
        <w:pStyle w:val="a3"/>
        <w:numPr>
          <w:ilvl w:val="0"/>
          <w:numId w:val="13"/>
        </w:numPr>
        <w:tabs>
          <w:tab w:val="left" w:pos="567"/>
        </w:tabs>
        <w:spacing w:line="360" w:lineRule="auto"/>
        <w:ind w:leftChars="0" w:hanging="840"/>
        <w:rPr>
          <w:rFonts w:cs="Times New Roman"/>
        </w:rPr>
      </w:pPr>
      <w:r w:rsidRPr="00AA4168">
        <w:rPr>
          <w:rFonts w:cs="Times New Roman"/>
        </w:rPr>
        <w:t>Devlin</w:t>
      </w:r>
      <w:r w:rsidR="00C27C5F" w:rsidRPr="00AA4168">
        <w:rPr>
          <w:rFonts w:cs="Times New Roman"/>
        </w:rPr>
        <w:t xml:space="preserve">, </w:t>
      </w:r>
      <w:r w:rsidRPr="00AA4168">
        <w:rPr>
          <w:rFonts w:cs="Times New Roman"/>
        </w:rPr>
        <w:t xml:space="preserve"> J.</w:t>
      </w:r>
      <w:r w:rsidR="00C27C5F" w:rsidRPr="00AA4168">
        <w:rPr>
          <w:rFonts w:cs="Times New Roman"/>
        </w:rPr>
        <w:t xml:space="preserve">, </w:t>
      </w:r>
      <w:r w:rsidRPr="00AA4168">
        <w:rPr>
          <w:rFonts w:cs="Times New Roman"/>
        </w:rPr>
        <w:t xml:space="preserve"> Chang</w:t>
      </w:r>
      <w:r w:rsidR="00C27C5F" w:rsidRPr="00AA4168">
        <w:rPr>
          <w:rFonts w:cs="Times New Roman"/>
        </w:rPr>
        <w:t xml:space="preserve">, </w:t>
      </w:r>
      <w:r w:rsidRPr="00AA4168">
        <w:rPr>
          <w:rFonts w:cs="Times New Roman"/>
        </w:rPr>
        <w:t xml:space="preserve"> M. W.</w:t>
      </w:r>
      <w:r w:rsidR="00C27C5F" w:rsidRPr="00AA4168">
        <w:rPr>
          <w:rFonts w:cs="Times New Roman"/>
        </w:rPr>
        <w:t xml:space="preserve">, </w:t>
      </w:r>
      <w:r w:rsidRPr="00AA4168">
        <w:rPr>
          <w:rFonts w:cs="Times New Roman"/>
        </w:rPr>
        <w:t xml:space="preserve"> Lee</w:t>
      </w:r>
      <w:r w:rsidR="00C27C5F" w:rsidRPr="00AA4168">
        <w:rPr>
          <w:rFonts w:cs="Times New Roman"/>
        </w:rPr>
        <w:t xml:space="preserve">, </w:t>
      </w:r>
      <w:r w:rsidRPr="00AA4168">
        <w:rPr>
          <w:rFonts w:cs="Times New Roman"/>
        </w:rPr>
        <w:t xml:space="preserve"> K.</w:t>
      </w:r>
      <w:r w:rsidR="00C27C5F" w:rsidRPr="00AA4168">
        <w:rPr>
          <w:rFonts w:cs="Times New Roman"/>
        </w:rPr>
        <w:t xml:space="preserve">, </w:t>
      </w:r>
      <w:r w:rsidRPr="00AA4168">
        <w:rPr>
          <w:rFonts w:cs="Times New Roman"/>
        </w:rPr>
        <w:t xml:space="preserve"> &amp; Toutanova</w:t>
      </w:r>
      <w:r w:rsidR="00C27C5F" w:rsidRPr="00AA4168">
        <w:rPr>
          <w:rFonts w:cs="Times New Roman"/>
        </w:rPr>
        <w:t xml:space="preserve">, </w:t>
      </w:r>
      <w:r w:rsidRPr="00AA4168">
        <w:rPr>
          <w:rFonts w:cs="Times New Roman"/>
        </w:rPr>
        <w:t xml:space="preserve"> K. (2019). BERT: Pre-training of deep bidirectional transformers for language understanding. In </w:t>
      </w:r>
      <w:r w:rsidRPr="00AA4168">
        <w:rPr>
          <w:rFonts w:cs="Times New Roman"/>
          <w:i/>
          <w:iCs/>
        </w:rPr>
        <w:t>Proceedings of the 2019 Conference of the North American Chapter of the Association for Computational Linguistics: Human Language Technologies (NAACL-HLT)</w:t>
      </w:r>
      <w:r w:rsidRPr="00AA4168">
        <w:rPr>
          <w:rFonts w:cs="Times New Roman"/>
        </w:rPr>
        <w:t xml:space="preserve"> (pp. 4171-4186). </w:t>
      </w:r>
    </w:p>
    <w:p w14:paraId="6017E953" w14:textId="775E0D42" w:rsidR="008B7B2C" w:rsidRPr="00AA4168" w:rsidRDefault="008D65BD" w:rsidP="00AA4168">
      <w:pPr>
        <w:pStyle w:val="a3"/>
        <w:numPr>
          <w:ilvl w:val="0"/>
          <w:numId w:val="13"/>
        </w:numPr>
        <w:tabs>
          <w:tab w:val="left" w:pos="567"/>
        </w:tabs>
        <w:spacing w:line="360" w:lineRule="auto"/>
        <w:ind w:leftChars="0" w:hanging="840"/>
        <w:rPr>
          <w:rFonts w:cs="Times New Roman"/>
        </w:rPr>
      </w:pPr>
      <w:r w:rsidRPr="00AA4168">
        <w:rPr>
          <w:rFonts w:cs="Times New Roman"/>
          <w:shd w:val="clear" w:color="auto" w:fill="FFFFFF"/>
        </w:rPr>
        <w:t>Lin</w:t>
      </w:r>
      <w:r w:rsidR="00695DC2" w:rsidRPr="00AA4168">
        <w:rPr>
          <w:rFonts w:cs="Times New Roman"/>
          <w:shd w:val="clear" w:color="auto" w:fill="FFFFFF"/>
        </w:rPr>
        <w:t xml:space="preserve">, </w:t>
      </w:r>
      <w:r w:rsidRPr="00AA4168">
        <w:rPr>
          <w:rFonts w:cs="Times New Roman"/>
          <w:shd w:val="clear" w:color="auto" w:fill="FFFFFF"/>
        </w:rPr>
        <w:t>Y.</w:t>
      </w:r>
      <w:r w:rsidR="00856304" w:rsidRPr="00AA4168">
        <w:rPr>
          <w:rFonts w:cs="Times New Roman"/>
          <w:shd w:val="clear" w:color="auto" w:fill="FFFFFF"/>
        </w:rPr>
        <w:t xml:space="preserve">, </w:t>
      </w:r>
      <w:r w:rsidRPr="00AA4168">
        <w:rPr>
          <w:rFonts w:cs="Times New Roman"/>
          <w:shd w:val="clear" w:color="auto" w:fill="FFFFFF"/>
        </w:rPr>
        <w:t xml:space="preserve"> &amp; Chen</w:t>
      </w:r>
      <w:r w:rsidR="00856304" w:rsidRPr="00AA4168">
        <w:rPr>
          <w:rFonts w:cs="Times New Roman"/>
          <w:shd w:val="clear" w:color="auto" w:fill="FFFFFF"/>
        </w:rPr>
        <w:t xml:space="preserve">, </w:t>
      </w:r>
      <w:r w:rsidRPr="00AA4168">
        <w:rPr>
          <w:rFonts w:cs="Times New Roman"/>
          <w:shd w:val="clear" w:color="auto" w:fill="FFFFFF"/>
        </w:rPr>
        <w:t xml:space="preserve"> Y. (2023)</w:t>
      </w:r>
      <w:r w:rsidR="00856304" w:rsidRPr="00AA4168">
        <w:rPr>
          <w:rFonts w:cs="Times New Roman"/>
          <w:shd w:val="clear" w:color="auto" w:fill="FFFFFF"/>
        </w:rPr>
        <w:t xml:space="preserve">, </w:t>
      </w:r>
      <w:r w:rsidRPr="00AA4168">
        <w:rPr>
          <w:rFonts w:cs="Times New Roman"/>
          <w:shd w:val="clear" w:color="auto" w:fill="FFFFFF"/>
        </w:rPr>
        <w:t xml:space="preserve"> ‘Taiwan LLM</w:t>
      </w:r>
      <w:r w:rsidR="00781CAD" w:rsidRPr="00AA4168">
        <w:rPr>
          <w:rFonts w:cs="Times New Roman"/>
          <w:shd w:val="clear" w:color="auto" w:fill="FFFFFF"/>
        </w:rPr>
        <w:t>：</w:t>
      </w:r>
      <w:r w:rsidRPr="00AA4168">
        <w:rPr>
          <w:rFonts w:cs="Times New Roman"/>
          <w:shd w:val="clear" w:color="auto" w:fill="FFFFFF"/>
        </w:rPr>
        <w:t>Bridging the Linguistic Divide with a Culturally Aligned Language Model’</w:t>
      </w:r>
      <w:r w:rsidR="00856304" w:rsidRPr="00AA4168">
        <w:rPr>
          <w:rFonts w:cs="Times New Roman"/>
          <w:shd w:val="clear" w:color="auto" w:fill="FFFFFF"/>
        </w:rPr>
        <w:t xml:space="preserve">, </w:t>
      </w:r>
      <w:r w:rsidRPr="00AA4168">
        <w:rPr>
          <w:rFonts w:cs="Times New Roman"/>
          <w:shd w:val="clear" w:color="auto" w:fill="FFFFFF"/>
        </w:rPr>
        <w:t xml:space="preserve"> </w:t>
      </w:r>
      <w:r w:rsidR="005D093D" w:rsidRPr="00AA4168">
        <w:rPr>
          <w:rFonts w:cs="Times New Roman"/>
          <w:i/>
          <w:iCs/>
        </w:rPr>
        <w:t>unpublished references</w:t>
      </w:r>
      <w:r w:rsidR="00856304" w:rsidRPr="00AA4168">
        <w:rPr>
          <w:rFonts w:cs="Times New Roman"/>
          <w:i/>
          <w:iCs/>
          <w:shd w:val="clear" w:color="auto" w:fill="FFFFFF"/>
        </w:rPr>
        <w:t xml:space="preserve">, </w:t>
      </w:r>
      <w:r w:rsidR="005D093D" w:rsidRPr="00AA4168">
        <w:rPr>
          <w:rFonts w:cs="Times New Roman"/>
          <w:shd w:val="clear" w:color="auto" w:fill="FFFFFF"/>
        </w:rPr>
        <w:t xml:space="preserve"> </w:t>
      </w:r>
      <w:proofErr w:type="spellStart"/>
      <w:r w:rsidRPr="00AA4168">
        <w:rPr>
          <w:rFonts w:cs="Times New Roman"/>
          <w:i/>
          <w:iCs/>
        </w:rPr>
        <w:t>ArXiv</w:t>
      </w:r>
      <w:proofErr w:type="spellEnd"/>
      <w:r w:rsidR="005D093D" w:rsidRPr="00AA4168">
        <w:rPr>
          <w:rFonts w:cs="Times New Roman"/>
          <w:i/>
          <w:iCs/>
          <w:color w:val="000000"/>
        </w:rPr>
        <w:t xml:space="preserve"> </w:t>
      </w:r>
      <w:r w:rsidR="00856304" w:rsidRPr="00AA4168">
        <w:rPr>
          <w:rFonts w:cs="Times New Roman"/>
          <w:i/>
          <w:iCs/>
          <w:color w:val="000000"/>
        </w:rPr>
        <w:t xml:space="preserve">, </w:t>
      </w:r>
      <w:r w:rsidR="005D093D" w:rsidRPr="00AA4168">
        <w:rPr>
          <w:rFonts w:cs="Times New Roman"/>
          <w:i/>
          <w:iCs/>
          <w:color w:val="000000"/>
        </w:rPr>
        <w:t xml:space="preserve"> abs/2311.17487</w:t>
      </w:r>
    </w:p>
    <w:p w14:paraId="06EEA21A" w14:textId="02BE3CA5" w:rsidR="00007A91" w:rsidRPr="00AA4168" w:rsidRDefault="00007A91" w:rsidP="00AA4168">
      <w:pPr>
        <w:pStyle w:val="a3"/>
        <w:numPr>
          <w:ilvl w:val="0"/>
          <w:numId w:val="27"/>
        </w:numPr>
        <w:tabs>
          <w:tab w:val="left" w:pos="567"/>
        </w:tabs>
        <w:spacing w:line="360" w:lineRule="auto"/>
        <w:ind w:leftChars="0"/>
        <w:rPr>
          <w:rFonts w:cs="Times New Roman"/>
        </w:rPr>
      </w:pPr>
      <w:r w:rsidRPr="00AA4168">
        <w:rPr>
          <w:rFonts w:cs="Times New Roman"/>
        </w:rPr>
        <w:lastRenderedPageBreak/>
        <w:t>網頁資料</w:t>
      </w:r>
    </w:p>
    <w:p w14:paraId="6B017179" w14:textId="27658AAC" w:rsidR="00644DEF" w:rsidRPr="00AA4168" w:rsidRDefault="00644DEF" w:rsidP="00AA4168">
      <w:pPr>
        <w:pStyle w:val="a3"/>
        <w:numPr>
          <w:ilvl w:val="1"/>
          <w:numId w:val="27"/>
        </w:numPr>
        <w:tabs>
          <w:tab w:val="left" w:pos="567"/>
        </w:tabs>
        <w:spacing w:line="360" w:lineRule="auto"/>
        <w:ind w:leftChars="0"/>
        <w:rPr>
          <w:rFonts w:cs="Times New Roman"/>
        </w:rPr>
      </w:pPr>
      <w:r w:rsidRPr="00AA4168">
        <w:rPr>
          <w:rFonts w:cs="Times New Roman"/>
        </w:rPr>
        <w:t>衛生福利部心理健康司</w:t>
      </w:r>
      <w:r w:rsidR="00511423" w:rsidRPr="00AA4168">
        <w:rPr>
          <w:rFonts w:cs="Times New Roman"/>
        </w:rPr>
        <w:t>，統計專區，</w:t>
      </w:r>
      <w:hyperlink r:id="rId107" w:history="1">
        <w:r w:rsidR="00A37633" w:rsidRPr="00AA4168">
          <w:rPr>
            <w:rStyle w:val="ab"/>
            <w:rFonts w:cs="Times New Roman"/>
          </w:rPr>
          <w:t>https://dep.mohw.gov.tw/DOMHAOH/lp-6424-107.html</w:t>
        </w:r>
      </w:hyperlink>
      <w:r w:rsidR="00511423" w:rsidRPr="00AA4168">
        <w:rPr>
          <w:rFonts w:cs="Times New Roman"/>
        </w:rPr>
        <w:t>（存取日期</w:t>
      </w:r>
      <w:r w:rsidR="00A37633" w:rsidRPr="00AA4168">
        <w:rPr>
          <w:rFonts w:cs="Times New Roman"/>
        </w:rPr>
        <w:t>2024/11/15</w:t>
      </w:r>
      <w:r w:rsidR="00511423" w:rsidRPr="00AA4168">
        <w:rPr>
          <w:rFonts w:cs="Times New Roman"/>
        </w:rPr>
        <w:t>）</w:t>
      </w:r>
      <w:r w:rsidR="00A37633" w:rsidRPr="00AA4168">
        <w:rPr>
          <w:rFonts w:cs="Times New Roman"/>
        </w:rPr>
        <w:t>。</w:t>
      </w:r>
    </w:p>
    <w:p w14:paraId="7D85B7D4" w14:textId="22E9B103" w:rsidR="00A8767F" w:rsidRPr="00AA4168" w:rsidRDefault="00A8767F" w:rsidP="00AA4168">
      <w:pPr>
        <w:pStyle w:val="a3"/>
        <w:numPr>
          <w:ilvl w:val="0"/>
          <w:numId w:val="27"/>
        </w:numPr>
        <w:tabs>
          <w:tab w:val="left" w:pos="567"/>
        </w:tabs>
        <w:spacing w:line="360" w:lineRule="auto"/>
        <w:ind w:leftChars="0"/>
        <w:rPr>
          <w:rFonts w:cs="Times New Roman"/>
        </w:rPr>
      </w:pPr>
      <w:r w:rsidRPr="00AA4168">
        <w:rPr>
          <w:rFonts w:cs="Times New Roman"/>
        </w:rPr>
        <w:t>翻譯書</w:t>
      </w:r>
    </w:p>
    <w:p w14:paraId="7A387FDA" w14:textId="3EA4658A" w:rsidR="00A8767F" w:rsidRPr="00AA4168" w:rsidRDefault="00A8767F" w:rsidP="00AA4168">
      <w:pPr>
        <w:pStyle w:val="a3"/>
        <w:numPr>
          <w:ilvl w:val="1"/>
          <w:numId w:val="27"/>
        </w:numPr>
        <w:tabs>
          <w:tab w:val="left" w:pos="567"/>
        </w:tabs>
        <w:spacing w:line="360" w:lineRule="auto"/>
        <w:ind w:leftChars="0"/>
        <w:rPr>
          <w:rFonts w:cs="Times New Roman"/>
        </w:rPr>
      </w:pPr>
      <w:r w:rsidRPr="00AA4168">
        <w:rPr>
          <w:rFonts w:cs="Times New Roman"/>
        </w:rPr>
        <w:t xml:space="preserve">Elias </w:t>
      </w:r>
      <w:proofErr w:type="spellStart"/>
      <w:r w:rsidRPr="00AA4168">
        <w:rPr>
          <w:rFonts w:cs="Times New Roman"/>
        </w:rPr>
        <w:t>Baar</w:t>
      </w:r>
      <w:proofErr w:type="spellEnd"/>
      <w:r w:rsidR="00DB7DFD" w:rsidRPr="00AA4168">
        <w:rPr>
          <w:rFonts w:cs="Times New Roman"/>
        </w:rPr>
        <w:t xml:space="preserve"> (2024)</w:t>
      </w:r>
      <w:r w:rsidR="00DB7DFD" w:rsidRPr="00AA4168">
        <w:rPr>
          <w:rFonts w:cs="Times New Roman"/>
        </w:rPr>
        <w:t>，</w:t>
      </w:r>
      <w:r w:rsidR="00DB7DFD" w:rsidRPr="00AA4168">
        <w:rPr>
          <w:rFonts w:cs="Times New Roman"/>
          <w:i/>
          <w:iCs/>
        </w:rPr>
        <w:t>情緒清理日記：寫下來，撕掉，放下悲傷</w:t>
      </w:r>
      <w:r w:rsidR="00DB7DFD" w:rsidRPr="00AA4168">
        <w:rPr>
          <w:rFonts w:cs="Times New Roman"/>
        </w:rPr>
        <w:t>，</w:t>
      </w:r>
      <w:r w:rsidR="005268F8" w:rsidRPr="00AA4168">
        <w:rPr>
          <w:rFonts w:cs="Times New Roman"/>
        </w:rPr>
        <w:t>聿立</w:t>
      </w:r>
      <w:r w:rsidR="005268F8" w:rsidRPr="00AA4168">
        <w:rPr>
          <w:rFonts w:cs="Times New Roman"/>
        </w:rPr>
        <w:t>(</w:t>
      </w:r>
      <w:r w:rsidR="005268F8" w:rsidRPr="00AA4168">
        <w:rPr>
          <w:rFonts w:cs="Times New Roman"/>
        </w:rPr>
        <w:t>譯</w:t>
      </w:r>
      <w:r w:rsidR="005268F8" w:rsidRPr="00AA4168">
        <w:rPr>
          <w:rFonts w:cs="Times New Roman"/>
        </w:rPr>
        <w:t>)</w:t>
      </w:r>
      <w:r w:rsidR="005268F8" w:rsidRPr="00AA4168">
        <w:rPr>
          <w:rFonts w:cs="Times New Roman"/>
        </w:rPr>
        <w:t>，方智出版社股份有限公司，台北</w:t>
      </w:r>
      <w:r w:rsidR="005D5B30" w:rsidRPr="00AA4168">
        <w:rPr>
          <w:rFonts w:cs="Times New Roman"/>
        </w:rPr>
        <w:t>。</w:t>
      </w:r>
      <w:r w:rsidR="005D5B30" w:rsidRPr="00AA4168">
        <w:rPr>
          <w:rFonts w:cs="Times New Roman"/>
        </w:rPr>
        <w:t>(</w:t>
      </w:r>
      <w:r w:rsidR="005D5B30" w:rsidRPr="00AA4168">
        <w:rPr>
          <w:rFonts w:cs="Times New Roman"/>
        </w:rPr>
        <w:t>原著出版年：</w:t>
      </w:r>
      <w:r w:rsidR="005D5B30" w:rsidRPr="00AA4168">
        <w:rPr>
          <w:rFonts w:cs="Times New Roman"/>
        </w:rPr>
        <w:t>2022</w:t>
      </w:r>
      <w:r w:rsidR="005D5B30" w:rsidRPr="00AA4168">
        <w:rPr>
          <w:rFonts w:cs="Times New Roman"/>
        </w:rPr>
        <w:t>。</w:t>
      </w:r>
      <w:r w:rsidR="005D5B30" w:rsidRPr="00AA4168">
        <w:rPr>
          <w:rFonts w:cs="Times New Roman"/>
        </w:rPr>
        <w:t>)</w:t>
      </w:r>
    </w:p>
    <w:sectPr w:rsidR="00A8767F" w:rsidRPr="00AA4168" w:rsidSect="00C95917">
      <w:footerReference w:type="default" r:id="rId108"/>
      <w:pgSz w:w="11906" w:h="16838"/>
      <w:pgMar w:top="1304" w:right="1418" w:bottom="1985"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B737D" w14:textId="77777777" w:rsidR="00467441" w:rsidRDefault="00467441" w:rsidP="00E22490">
      <w:r>
        <w:separator/>
      </w:r>
    </w:p>
  </w:endnote>
  <w:endnote w:type="continuationSeparator" w:id="0">
    <w:p w14:paraId="2E24535F" w14:textId="77777777" w:rsidR="00467441" w:rsidRDefault="00467441" w:rsidP="00E22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967292"/>
      <w:docPartObj>
        <w:docPartGallery w:val="Page Numbers (Bottom of Page)"/>
        <w:docPartUnique/>
      </w:docPartObj>
    </w:sdtPr>
    <w:sdtEndPr/>
    <w:sdtContent>
      <w:p w14:paraId="621E8984" w14:textId="4E84FADB" w:rsidR="003C117D" w:rsidRPr="00E22490" w:rsidRDefault="003C117D" w:rsidP="00E22490">
        <w:pPr>
          <w:pStyle w:val="a6"/>
          <w:jc w:val="center"/>
        </w:pPr>
        <w:r w:rsidRPr="008B7B2C">
          <w:rPr>
            <w:sz w:val="28"/>
            <w:szCs w:val="28"/>
          </w:rPr>
          <w:fldChar w:fldCharType="begin"/>
        </w:r>
        <w:r w:rsidRPr="008B7B2C">
          <w:rPr>
            <w:sz w:val="28"/>
            <w:szCs w:val="28"/>
          </w:rPr>
          <w:instrText>PAGE   \* MERGEFORMAT</w:instrText>
        </w:r>
        <w:r w:rsidRPr="008B7B2C">
          <w:rPr>
            <w:sz w:val="28"/>
            <w:szCs w:val="28"/>
          </w:rPr>
          <w:fldChar w:fldCharType="separate"/>
        </w:r>
        <w:r w:rsidRPr="00897A74">
          <w:rPr>
            <w:sz w:val="28"/>
            <w:szCs w:val="28"/>
            <w:lang w:val="zh-TW"/>
          </w:rPr>
          <w:t>2</w:t>
        </w:r>
        <w:r w:rsidRPr="008B7B2C">
          <w:rPr>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3BB67" w14:textId="77777777" w:rsidR="00467441" w:rsidRDefault="00467441" w:rsidP="00E22490">
      <w:r>
        <w:separator/>
      </w:r>
    </w:p>
  </w:footnote>
  <w:footnote w:type="continuationSeparator" w:id="0">
    <w:p w14:paraId="53DF0456" w14:textId="77777777" w:rsidR="00467441" w:rsidRDefault="00467441" w:rsidP="00E22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119"/>
    <w:multiLevelType w:val="hybridMultilevel"/>
    <w:tmpl w:val="D1380EF6"/>
    <w:lvl w:ilvl="0" w:tplc="04090001">
      <w:start w:val="1"/>
      <w:numFmt w:val="bullet"/>
      <w:lvlText w:val=""/>
      <w:lvlJc w:val="left"/>
      <w:pPr>
        <w:ind w:left="1440" w:hanging="480"/>
      </w:pPr>
      <w:rPr>
        <w:rFonts w:ascii="Wingdings" w:hAnsi="Wingdings" w:hint="default"/>
        <w:b/>
        <w:bCs/>
      </w:rPr>
    </w:lvl>
    <w:lvl w:ilvl="1" w:tplc="04090001">
      <w:start w:val="1"/>
      <w:numFmt w:val="bullet"/>
      <w:lvlText w:val=""/>
      <w:lvlJc w:val="left"/>
      <w:pPr>
        <w:ind w:left="1920" w:hanging="480"/>
      </w:pPr>
      <w:rPr>
        <w:rFonts w:ascii="Wingdings" w:hAnsi="Wingdings" w:hint="default"/>
      </w:rPr>
    </w:lvl>
    <w:lvl w:ilvl="2" w:tplc="04090005">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15:restartNumberingAfterBreak="0">
    <w:nsid w:val="07A8613A"/>
    <w:multiLevelType w:val="hybridMultilevel"/>
    <w:tmpl w:val="4F34E6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7AE6005"/>
    <w:multiLevelType w:val="hybridMultilevel"/>
    <w:tmpl w:val="F5CC2B8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0A0D508E"/>
    <w:multiLevelType w:val="hybridMultilevel"/>
    <w:tmpl w:val="F780B1A8"/>
    <w:lvl w:ilvl="0" w:tplc="4B545AF6">
      <w:start w:val="2"/>
      <w:numFmt w:val="bullet"/>
      <w:lvlText w:val=""/>
      <w:lvlJc w:val="left"/>
      <w:pPr>
        <w:ind w:left="840" w:hanging="360"/>
      </w:pPr>
      <w:rPr>
        <w:rFonts w:ascii="Wingdings" w:eastAsiaTheme="minorEastAsia"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0E1443A4"/>
    <w:multiLevelType w:val="hybridMultilevel"/>
    <w:tmpl w:val="47C6EC9A"/>
    <w:lvl w:ilvl="0" w:tplc="B324EBCC">
      <w:start w:val="1"/>
      <w:numFmt w:val="bullet"/>
      <w:lvlText w:val=""/>
      <w:lvlJc w:val="left"/>
      <w:pPr>
        <w:ind w:left="1800" w:hanging="480"/>
      </w:pPr>
      <w:rPr>
        <w:rFonts w:ascii="Wingdings" w:hAnsi="Wingdings" w:hint="default"/>
      </w:rPr>
    </w:lvl>
    <w:lvl w:ilvl="1" w:tplc="04090003" w:tentative="1">
      <w:start w:val="1"/>
      <w:numFmt w:val="bullet"/>
      <w:lvlText w:val=""/>
      <w:lvlJc w:val="left"/>
      <w:pPr>
        <w:ind w:left="2280" w:hanging="480"/>
      </w:pPr>
      <w:rPr>
        <w:rFonts w:ascii="Wingdings" w:hAnsi="Wingdings" w:hint="default"/>
      </w:rPr>
    </w:lvl>
    <w:lvl w:ilvl="2" w:tplc="04090005" w:tentative="1">
      <w:start w:val="1"/>
      <w:numFmt w:val="bullet"/>
      <w:lvlText w:val=""/>
      <w:lvlJc w:val="left"/>
      <w:pPr>
        <w:ind w:left="2760" w:hanging="480"/>
      </w:pPr>
      <w:rPr>
        <w:rFonts w:ascii="Wingdings" w:hAnsi="Wingdings" w:hint="default"/>
      </w:rPr>
    </w:lvl>
    <w:lvl w:ilvl="3" w:tplc="04090001" w:tentative="1">
      <w:start w:val="1"/>
      <w:numFmt w:val="bullet"/>
      <w:lvlText w:val=""/>
      <w:lvlJc w:val="left"/>
      <w:pPr>
        <w:ind w:left="3240" w:hanging="480"/>
      </w:pPr>
      <w:rPr>
        <w:rFonts w:ascii="Wingdings" w:hAnsi="Wingdings" w:hint="default"/>
      </w:rPr>
    </w:lvl>
    <w:lvl w:ilvl="4" w:tplc="04090003" w:tentative="1">
      <w:start w:val="1"/>
      <w:numFmt w:val="bullet"/>
      <w:lvlText w:val=""/>
      <w:lvlJc w:val="left"/>
      <w:pPr>
        <w:ind w:left="3720" w:hanging="480"/>
      </w:pPr>
      <w:rPr>
        <w:rFonts w:ascii="Wingdings" w:hAnsi="Wingdings" w:hint="default"/>
      </w:rPr>
    </w:lvl>
    <w:lvl w:ilvl="5" w:tplc="04090005" w:tentative="1">
      <w:start w:val="1"/>
      <w:numFmt w:val="bullet"/>
      <w:lvlText w:val=""/>
      <w:lvlJc w:val="left"/>
      <w:pPr>
        <w:ind w:left="4200" w:hanging="480"/>
      </w:pPr>
      <w:rPr>
        <w:rFonts w:ascii="Wingdings" w:hAnsi="Wingdings" w:hint="default"/>
      </w:rPr>
    </w:lvl>
    <w:lvl w:ilvl="6" w:tplc="04090001" w:tentative="1">
      <w:start w:val="1"/>
      <w:numFmt w:val="bullet"/>
      <w:lvlText w:val=""/>
      <w:lvlJc w:val="left"/>
      <w:pPr>
        <w:ind w:left="4680" w:hanging="480"/>
      </w:pPr>
      <w:rPr>
        <w:rFonts w:ascii="Wingdings" w:hAnsi="Wingdings" w:hint="default"/>
      </w:rPr>
    </w:lvl>
    <w:lvl w:ilvl="7" w:tplc="04090003" w:tentative="1">
      <w:start w:val="1"/>
      <w:numFmt w:val="bullet"/>
      <w:lvlText w:val=""/>
      <w:lvlJc w:val="left"/>
      <w:pPr>
        <w:ind w:left="5160" w:hanging="480"/>
      </w:pPr>
      <w:rPr>
        <w:rFonts w:ascii="Wingdings" w:hAnsi="Wingdings" w:hint="default"/>
      </w:rPr>
    </w:lvl>
    <w:lvl w:ilvl="8" w:tplc="04090005" w:tentative="1">
      <w:start w:val="1"/>
      <w:numFmt w:val="bullet"/>
      <w:lvlText w:val=""/>
      <w:lvlJc w:val="left"/>
      <w:pPr>
        <w:ind w:left="5640" w:hanging="480"/>
      </w:pPr>
      <w:rPr>
        <w:rFonts w:ascii="Wingdings" w:hAnsi="Wingdings" w:hint="default"/>
      </w:rPr>
    </w:lvl>
  </w:abstractNum>
  <w:abstractNum w:abstractNumId="5" w15:restartNumberingAfterBreak="0">
    <w:nsid w:val="10C338DD"/>
    <w:multiLevelType w:val="hybridMultilevel"/>
    <w:tmpl w:val="DCDA47FE"/>
    <w:lvl w:ilvl="0" w:tplc="C63A3BE4">
      <w:start w:val="1"/>
      <w:numFmt w:val="decimal"/>
      <w:lvlText w:val="(%1)"/>
      <w:lvlJc w:val="left"/>
      <w:pPr>
        <w:ind w:left="480" w:hanging="480"/>
      </w:pPr>
      <w:rPr>
        <w:rFonts w:hint="eastAsia"/>
        <w:b/>
        <w:bC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3917C6"/>
    <w:multiLevelType w:val="hybridMultilevel"/>
    <w:tmpl w:val="C3BA35D8"/>
    <w:lvl w:ilvl="0" w:tplc="152827AC">
      <w:start w:val="1"/>
      <w:numFmt w:val="decimal"/>
      <w:lvlText w:val="(%1)"/>
      <w:lvlJc w:val="left"/>
      <w:pPr>
        <w:ind w:left="480" w:hanging="480"/>
      </w:pPr>
      <w:rPr>
        <w:rFonts w:hint="eastAsia"/>
        <w:b/>
        <w:bC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4BE698A"/>
    <w:multiLevelType w:val="hybridMultilevel"/>
    <w:tmpl w:val="4106002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A137AA2"/>
    <w:multiLevelType w:val="hybridMultilevel"/>
    <w:tmpl w:val="E8021408"/>
    <w:lvl w:ilvl="0" w:tplc="04090011">
      <w:start w:val="1"/>
      <w:numFmt w:val="upp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1B7A5998"/>
    <w:multiLevelType w:val="hybridMultilevel"/>
    <w:tmpl w:val="342247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02274B7"/>
    <w:multiLevelType w:val="hybridMultilevel"/>
    <w:tmpl w:val="A426BC64"/>
    <w:lvl w:ilvl="0" w:tplc="54FE2AEE">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B0E03D7"/>
    <w:multiLevelType w:val="hybridMultilevel"/>
    <w:tmpl w:val="F410B2FA"/>
    <w:lvl w:ilvl="0" w:tplc="04090001">
      <w:start w:val="1"/>
      <w:numFmt w:val="bullet"/>
      <w:lvlText w:val=""/>
      <w:lvlJc w:val="left"/>
      <w:pPr>
        <w:ind w:left="960" w:hanging="480"/>
      </w:pPr>
      <w:rPr>
        <w:rFonts w:ascii="Wingdings" w:hAnsi="Wingdings" w:hint="default"/>
      </w:rPr>
    </w:lvl>
    <w:lvl w:ilvl="1" w:tplc="0409000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2B273ED3"/>
    <w:multiLevelType w:val="hybridMultilevel"/>
    <w:tmpl w:val="DE14301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B60402F"/>
    <w:multiLevelType w:val="hybridMultilevel"/>
    <w:tmpl w:val="8C9E0552"/>
    <w:lvl w:ilvl="0" w:tplc="AC76B8A2">
      <w:start w:val="1"/>
      <w:numFmt w:val="decimal"/>
      <w:lvlText w:val="%1."/>
      <w:lvlJc w:val="left"/>
      <w:pPr>
        <w:ind w:left="1440" w:hanging="480"/>
      </w:pPr>
      <w:rPr>
        <w:rFonts w:hint="eastAsia"/>
        <w:b w:val="0"/>
        <w:bCs w:val="0"/>
      </w:rPr>
    </w:lvl>
    <w:lvl w:ilvl="1" w:tplc="0409000F">
      <w:start w:val="1"/>
      <w:numFmt w:val="decim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C9E558E"/>
    <w:multiLevelType w:val="hybridMultilevel"/>
    <w:tmpl w:val="75141144"/>
    <w:lvl w:ilvl="0" w:tplc="205CD0F6">
      <w:start w:val="1"/>
      <w:numFmt w:val="lowerLetter"/>
      <w:lvlText w:val="%1."/>
      <w:lvlJc w:val="left"/>
      <w:pPr>
        <w:ind w:left="1320" w:hanging="360"/>
      </w:pPr>
      <w:rPr>
        <w:rFonts w:ascii="Arial" w:eastAsiaTheme="minorEastAsia" w:hAnsi="Arial" w:hint="default"/>
        <w:color w:val="434343"/>
      </w:rPr>
    </w:lvl>
    <w:lvl w:ilvl="1" w:tplc="1EF029A2">
      <w:start w:val="1"/>
      <w:numFmt w:val="decimal"/>
      <w:lvlText w:val="%2."/>
      <w:lvlJc w:val="left"/>
      <w:pPr>
        <w:ind w:left="1800" w:hanging="360"/>
      </w:pPr>
      <w:rPr>
        <w:rFonts w:hint="default"/>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2E8447FD"/>
    <w:multiLevelType w:val="hybridMultilevel"/>
    <w:tmpl w:val="0AA0073A"/>
    <w:lvl w:ilvl="0" w:tplc="EDFA4E38">
      <w:start w:val="1"/>
      <w:numFmt w:val="decimal"/>
      <w:lvlText w:val="(%1)"/>
      <w:lvlJc w:val="left"/>
      <w:pPr>
        <w:ind w:left="960" w:hanging="480"/>
      </w:pPr>
      <w:rPr>
        <w:rFonts w:hint="eastAsia"/>
        <w:b/>
        <w:bCs/>
      </w:rPr>
    </w:lvl>
    <w:lvl w:ilvl="1" w:tplc="04090001">
      <w:start w:val="1"/>
      <w:numFmt w:val="bullet"/>
      <w:lvlText w:val=""/>
      <w:lvlJc w:val="left"/>
      <w:pPr>
        <w:ind w:left="1440" w:hanging="480"/>
      </w:pPr>
      <w:rPr>
        <w:rFonts w:ascii="Wingdings" w:hAnsi="Wingdings" w:hint="default"/>
      </w:rPr>
    </w:lvl>
    <w:lvl w:ilvl="2" w:tplc="04090003">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F2A1217"/>
    <w:multiLevelType w:val="hybridMultilevel"/>
    <w:tmpl w:val="421E0C2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31392669"/>
    <w:multiLevelType w:val="hybridMultilevel"/>
    <w:tmpl w:val="36F49D7C"/>
    <w:lvl w:ilvl="0" w:tplc="1482088C">
      <w:start w:val="1"/>
      <w:numFmt w:val="bullet"/>
      <w:lvlText w:val="-"/>
      <w:lvlJc w:val="left"/>
      <w:pPr>
        <w:ind w:left="1200" w:hanging="360"/>
      </w:pPr>
      <w:rPr>
        <w:rFonts w:ascii="標楷體" w:eastAsia="標楷體" w:hAnsi="標楷體" w:cs="Arial" w:hint="eastAsia"/>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8" w15:restartNumberingAfterBreak="0">
    <w:nsid w:val="31EC5D43"/>
    <w:multiLevelType w:val="hybridMultilevel"/>
    <w:tmpl w:val="D7B0212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376D03EC"/>
    <w:multiLevelType w:val="hybridMultilevel"/>
    <w:tmpl w:val="2842D85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8C76094"/>
    <w:multiLevelType w:val="hybridMultilevel"/>
    <w:tmpl w:val="91862CA6"/>
    <w:lvl w:ilvl="0" w:tplc="EDFA4E38">
      <w:start w:val="1"/>
      <w:numFmt w:val="decimal"/>
      <w:lvlText w:val="(%1)"/>
      <w:lvlJc w:val="left"/>
      <w:pPr>
        <w:ind w:left="960" w:hanging="480"/>
      </w:pPr>
      <w:rPr>
        <w:rFonts w:hint="eastAsia"/>
        <w:b/>
        <w:bCs/>
      </w:rPr>
    </w:lvl>
    <w:lvl w:ilvl="1" w:tplc="04090001">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ECA018F"/>
    <w:multiLevelType w:val="hybridMultilevel"/>
    <w:tmpl w:val="E152A248"/>
    <w:lvl w:ilvl="0" w:tplc="04090001">
      <w:start w:val="1"/>
      <w:numFmt w:val="bullet"/>
      <w:lvlText w:val=""/>
      <w:lvlJc w:val="left"/>
      <w:pPr>
        <w:ind w:left="960" w:hanging="480"/>
      </w:pPr>
      <w:rPr>
        <w:rFonts w:ascii="Wingdings" w:hAnsi="Wingdings" w:hint="default"/>
      </w:rPr>
    </w:lvl>
    <w:lvl w:ilvl="1" w:tplc="0409000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3EE34C95"/>
    <w:multiLevelType w:val="hybridMultilevel"/>
    <w:tmpl w:val="FE7C910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3985A74"/>
    <w:multiLevelType w:val="hybridMultilevel"/>
    <w:tmpl w:val="9AD8E08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439B432F"/>
    <w:multiLevelType w:val="hybridMultilevel"/>
    <w:tmpl w:val="277E713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457D0479"/>
    <w:multiLevelType w:val="hybridMultilevel"/>
    <w:tmpl w:val="AFE21610"/>
    <w:lvl w:ilvl="0" w:tplc="B57A9548">
      <w:start w:val="1"/>
      <w:numFmt w:val="decimal"/>
      <w:lvlText w:val="(%1)"/>
      <w:lvlJc w:val="left"/>
      <w:pPr>
        <w:ind w:left="480" w:hanging="480"/>
      </w:pPr>
      <w:rPr>
        <w:rFonts w:hint="eastAsia"/>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D07490F"/>
    <w:multiLevelType w:val="hybridMultilevel"/>
    <w:tmpl w:val="52C0EDB0"/>
    <w:lvl w:ilvl="0" w:tplc="4E0C7854">
      <w:start w:val="1"/>
      <w:numFmt w:val="ideographLegalTraditional"/>
      <w:lvlText w:val="%1、"/>
      <w:lvlJc w:val="left"/>
      <w:pPr>
        <w:ind w:left="480" w:hanging="480"/>
      </w:pPr>
      <w:rPr>
        <w:rFonts w:hint="default"/>
        <w:sz w:val="52"/>
        <w:szCs w:val="52"/>
      </w:rPr>
    </w:lvl>
    <w:lvl w:ilvl="1" w:tplc="5F36369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A3608D"/>
    <w:multiLevelType w:val="hybridMultilevel"/>
    <w:tmpl w:val="8124AEF8"/>
    <w:lvl w:ilvl="0" w:tplc="B84EFCE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7E95D13"/>
    <w:multiLevelType w:val="hybridMultilevel"/>
    <w:tmpl w:val="FBD6CBA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8836F62"/>
    <w:multiLevelType w:val="hybridMultilevel"/>
    <w:tmpl w:val="EC9827C2"/>
    <w:lvl w:ilvl="0" w:tplc="CB1C8530">
      <w:start w:val="1"/>
      <w:numFmt w:val="decimal"/>
      <w:lvlText w:val="(%1)"/>
      <w:lvlJc w:val="left"/>
      <w:pPr>
        <w:ind w:left="480" w:hanging="480"/>
      </w:pPr>
      <w:rPr>
        <w:rFonts w:hint="eastAsia"/>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B953597"/>
    <w:multiLevelType w:val="hybridMultilevel"/>
    <w:tmpl w:val="D4A44C6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5FFD4471"/>
    <w:multiLevelType w:val="hybridMultilevel"/>
    <w:tmpl w:val="EC204E4C"/>
    <w:lvl w:ilvl="0" w:tplc="B84EFCE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21B616E"/>
    <w:multiLevelType w:val="hybridMultilevel"/>
    <w:tmpl w:val="EBDAC5A0"/>
    <w:lvl w:ilvl="0" w:tplc="EDFA4E38">
      <w:start w:val="1"/>
      <w:numFmt w:val="decimal"/>
      <w:lvlText w:val="(%1)"/>
      <w:lvlJc w:val="left"/>
      <w:pPr>
        <w:ind w:left="960" w:hanging="480"/>
      </w:pPr>
      <w:rPr>
        <w:rFonts w:hint="eastAsia"/>
        <w:b/>
        <w:bCs/>
      </w:rPr>
    </w:lvl>
    <w:lvl w:ilvl="1" w:tplc="04090001">
      <w:start w:val="1"/>
      <w:numFmt w:val="bullet"/>
      <w:lvlText w:val=""/>
      <w:lvlJc w:val="left"/>
      <w:pPr>
        <w:ind w:left="1440" w:hanging="480"/>
      </w:pPr>
      <w:rPr>
        <w:rFonts w:ascii="Wingdings" w:hAnsi="Wingdings" w:hint="default"/>
      </w:rPr>
    </w:lvl>
    <w:lvl w:ilvl="2" w:tplc="04090003">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15:restartNumberingAfterBreak="0">
    <w:nsid w:val="664A7E95"/>
    <w:multiLevelType w:val="hybridMultilevel"/>
    <w:tmpl w:val="35C2CA2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66E477E6"/>
    <w:multiLevelType w:val="hybridMultilevel"/>
    <w:tmpl w:val="E6969F96"/>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684456B1"/>
    <w:multiLevelType w:val="hybridMultilevel"/>
    <w:tmpl w:val="BC20BDE4"/>
    <w:lvl w:ilvl="0" w:tplc="D93EBB82">
      <w:start w:val="3"/>
      <w:numFmt w:val="decimal"/>
      <w:lvlText w:val="%1."/>
      <w:lvlJc w:val="left"/>
      <w:pPr>
        <w:ind w:left="480" w:hanging="480"/>
      </w:pPr>
      <w:rPr>
        <w:rFonts w:hint="eastAsia"/>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9A8280D"/>
    <w:multiLevelType w:val="hybridMultilevel"/>
    <w:tmpl w:val="52DC2FE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6AEC2FB4"/>
    <w:multiLevelType w:val="hybridMultilevel"/>
    <w:tmpl w:val="9B28CD96"/>
    <w:lvl w:ilvl="0" w:tplc="D93EBB82">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6D483B94"/>
    <w:multiLevelType w:val="hybridMultilevel"/>
    <w:tmpl w:val="9D5EC06E"/>
    <w:lvl w:ilvl="0" w:tplc="CD3E3D48">
      <w:start w:val="1"/>
      <w:numFmt w:val="decimal"/>
      <w:lvlText w:val="(%1)"/>
      <w:lvlJc w:val="left"/>
      <w:pPr>
        <w:ind w:left="480" w:hanging="480"/>
      </w:pPr>
      <w:rPr>
        <w:rFonts w:hint="eastAsia"/>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DB2088F"/>
    <w:multiLevelType w:val="hybridMultilevel"/>
    <w:tmpl w:val="CCF08FF4"/>
    <w:lvl w:ilvl="0" w:tplc="7384F158">
      <w:start w:val="1"/>
      <w:numFmt w:val="decimal"/>
      <w:lvlText w:val="(%1)"/>
      <w:lvlJc w:val="left"/>
      <w:pPr>
        <w:ind w:left="480" w:hanging="480"/>
      </w:pPr>
      <w:rPr>
        <w:rFonts w:hint="eastAsia"/>
        <w:b/>
        <w:bCs/>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F525E64"/>
    <w:multiLevelType w:val="hybridMultilevel"/>
    <w:tmpl w:val="95964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1A21FC3"/>
    <w:multiLevelType w:val="hybridMultilevel"/>
    <w:tmpl w:val="C26A0D12"/>
    <w:lvl w:ilvl="0" w:tplc="AC76B8A2">
      <w:start w:val="1"/>
      <w:numFmt w:val="decimal"/>
      <w:lvlText w:val="%1."/>
      <w:lvlJc w:val="left"/>
      <w:pPr>
        <w:ind w:left="960" w:hanging="480"/>
      </w:pPr>
      <w:rPr>
        <w:rFonts w:hint="eastAsia"/>
        <w:b w:val="0"/>
        <w:bCs w:val="0"/>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2376800"/>
    <w:multiLevelType w:val="hybridMultilevel"/>
    <w:tmpl w:val="3D125DB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760F7434"/>
    <w:multiLevelType w:val="hybridMultilevel"/>
    <w:tmpl w:val="186EAA1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num w:numId="1">
    <w:abstractNumId w:val="26"/>
  </w:num>
  <w:num w:numId="2">
    <w:abstractNumId w:val="28"/>
  </w:num>
  <w:num w:numId="3">
    <w:abstractNumId w:val="9"/>
  </w:num>
  <w:num w:numId="4">
    <w:abstractNumId w:val="23"/>
  </w:num>
  <w:num w:numId="5">
    <w:abstractNumId w:val="2"/>
  </w:num>
  <w:num w:numId="6">
    <w:abstractNumId w:val="11"/>
  </w:num>
  <w:num w:numId="7">
    <w:abstractNumId w:val="36"/>
  </w:num>
  <w:num w:numId="8">
    <w:abstractNumId w:val="24"/>
  </w:num>
  <w:num w:numId="9">
    <w:abstractNumId w:val="19"/>
  </w:num>
  <w:num w:numId="10">
    <w:abstractNumId w:val="7"/>
  </w:num>
  <w:num w:numId="11">
    <w:abstractNumId w:val="14"/>
  </w:num>
  <w:num w:numId="12">
    <w:abstractNumId w:val="4"/>
  </w:num>
  <w:num w:numId="13">
    <w:abstractNumId w:val="43"/>
  </w:num>
  <w:num w:numId="14">
    <w:abstractNumId w:val="38"/>
  </w:num>
  <w:num w:numId="15">
    <w:abstractNumId w:val="39"/>
  </w:num>
  <w:num w:numId="16">
    <w:abstractNumId w:val="29"/>
  </w:num>
  <w:num w:numId="17">
    <w:abstractNumId w:val="10"/>
  </w:num>
  <w:num w:numId="18">
    <w:abstractNumId w:val="6"/>
  </w:num>
  <w:num w:numId="19">
    <w:abstractNumId w:val="30"/>
  </w:num>
  <w:num w:numId="20">
    <w:abstractNumId w:val="5"/>
  </w:num>
  <w:num w:numId="21">
    <w:abstractNumId w:val="22"/>
  </w:num>
  <w:num w:numId="22">
    <w:abstractNumId w:val="12"/>
  </w:num>
  <w:num w:numId="23">
    <w:abstractNumId w:val="8"/>
  </w:num>
  <w:num w:numId="24">
    <w:abstractNumId w:val="17"/>
  </w:num>
  <w:num w:numId="25">
    <w:abstractNumId w:val="33"/>
  </w:num>
  <w:num w:numId="26">
    <w:abstractNumId w:val="40"/>
  </w:num>
  <w:num w:numId="27">
    <w:abstractNumId w:val="35"/>
  </w:num>
  <w:num w:numId="28">
    <w:abstractNumId w:val="3"/>
  </w:num>
  <w:num w:numId="29">
    <w:abstractNumId w:val="37"/>
  </w:num>
  <w:num w:numId="30">
    <w:abstractNumId w:val="41"/>
  </w:num>
  <w:num w:numId="31">
    <w:abstractNumId w:val="13"/>
  </w:num>
  <w:num w:numId="32">
    <w:abstractNumId w:val="18"/>
  </w:num>
  <w:num w:numId="33">
    <w:abstractNumId w:val="42"/>
  </w:num>
  <w:num w:numId="34">
    <w:abstractNumId w:val="25"/>
  </w:num>
  <w:num w:numId="35">
    <w:abstractNumId w:val="1"/>
  </w:num>
  <w:num w:numId="36">
    <w:abstractNumId w:val="27"/>
  </w:num>
  <w:num w:numId="37">
    <w:abstractNumId w:val="31"/>
  </w:num>
  <w:num w:numId="38">
    <w:abstractNumId w:val="20"/>
  </w:num>
  <w:num w:numId="39">
    <w:abstractNumId w:val="34"/>
  </w:num>
  <w:num w:numId="40">
    <w:abstractNumId w:val="16"/>
  </w:num>
  <w:num w:numId="41">
    <w:abstractNumId w:val="21"/>
  </w:num>
  <w:num w:numId="42">
    <w:abstractNumId w:val="15"/>
  </w:num>
  <w:num w:numId="43">
    <w:abstractNumId w:val="32"/>
  </w:num>
  <w:num w:numId="44">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子倪 葉">
    <w15:presenceInfo w15:providerId="Windows Live" w15:userId="e3f89e8998bae4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1A6"/>
    <w:rsid w:val="00001382"/>
    <w:rsid w:val="0000373F"/>
    <w:rsid w:val="00007000"/>
    <w:rsid w:val="00007A91"/>
    <w:rsid w:val="000153BB"/>
    <w:rsid w:val="0001541B"/>
    <w:rsid w:val="00025119"/>
    <w:rsid w:val="00031DCA"/>
    <w:rsid w:val="00044E96"/>
    <w:rsid w:val="0005293E"/>
    <w:rsid w:val="000557A0"/>
    <w:rsid w:val="000557CC"/>
    <w:rsid w:val="00065094"/>
    <w:rsid w:val="00066EE5"/>
    <w:rsid w:val="000745CD"/>
    <w:rsid w:val="00084D58"/>
    <w:rsid w:val="0008586D"/>
    <w:rsid w:val="0008690E"/>
    <w:rsid w:val="00087981"/>
    <w:rsid w:val="000A1029"/>
    <w:rsid w:val="000A43EB"/>
    <w:rsid w:val="000A6342"/>
    <w:rsid w:val="000B1B6A"/>
    <w:rsid w:val="000B5975"/>
    <w:rsid w:val="000C5F17"/>
    <w:rsid w:val="000D3EF2"/>
    <w:rsid w:val="000E0741"/>
    <w:rsid w:val="000E2FE7"/>
    <w:rsid w:val="000E6C13"/>
    <w:rsid w:val="00104A40"/>
    <w:rsid w:val="00136E6F"/>
    <w:rsid w:val="00146DA0"/>
    <w:rsid w:val="0014792F"/>
    <w:rsid w:val="0015015D"/>
    <w:rsid w:val="00154353"/>
    <w:rsid w:val="001843DA"/>
    <w:rsid w:val="00190876"/>
    <w:rsid w:val="00191D4A"/>
    <w:rsid w:val="001A3191"/>
    <w:rsid w:val="001A4FCE"/>
    <w:rsid w:val="001A57F5"/>
    <w:rsid w:val="001B4CD9"/>
    <w:rsid w:val="001C1EBD"/>
    <w:rsid w:val="001C5E92"/>
    <w:rsid w:val="001D43AA"/>
    <w:rsid w:val="00201636"/>
    <w:rsid w:val="002055D3"/>
    <w:rsid w:val="00205E37"/>
    <w:rsid w:val="002079D3"/>
    <w:rsid w:val="00211785"/>
    <w:rsid w:val="002144C3"/>
    <w:rsid w:val="0021506B"/>
    <w:rsid w:val="00216630"/>
    <w:rsid w:val="00231F42"/>
    <w:rsid w:val="00232FC5"/>
    <w:rsid w:val="00236737"/>
    <w:rsid w:val="0024079C"/>
    <w:rsid w:val="002437C2"/>
    <w:rsid w:val="00244389"/>
    <w:rsid w:val="00245882"/>
    <w:rsid w:val="00246EEB"/>
    <w:rsid w:val="00263BD2"/>
    <w:rsid w:val="00267C73"/>
    <w:rsid w:val="00275F7C"/>
    <w:rsid w:val="00281347"/>
    <w:rsid w:val="00290F19"/>
    <w:rsid w:val="00293932"/>
    <w:rsid w:val="00297FED"/>
    <w:rsid w:val="002B2CBE"/>
    <w:rsid w:val="002C019A"/>
    <w:rsid w:val="002D628D"/>
    <w:rsid w:val="002D748D"/>
    <w:rsid w:val="002F0B7B"/>
    <w:rsid w:val="002F4033"/>
    <w:rsid w:val="00307447"/>
    <w:rsid w:val="0031639A"/>
    <w:rsid w:val="00321643"/>
    <w:rsid w:val="00324C24"/>
    <w:rsid w:val="0033741F"/>
    <w:rsid w:val="00347987"/>
    <w:rsid w:val="003513FF"/>
    <w:rsid w:val="00367242"/>
    <w:rsid w:val="003745D1"/>
    <w:rsid w:val="00384B28"/>
    <w:rsid w:val="00386B4E"/>
    <w:rsid w:val="003877B4"/>
    <w:rsid w:val="00390723"/>
    <w:rsid w:val="00397EB5"/>
    <w:rsid w:val="003A212E"/>
    <w:rsid w:val="003A3402"/>
    <w:rsid w:val="003A671E"/>
    <w:rsid w:val="003C117D"/>
    <w:rsid w:val="003C1758"/>
    <w:rsid w:val="003E1DD5"/>
    <w:rsid w:val="003E2B2B"/>
    <w:rsid w:val="003E509F"/>
    <w:rsid w:val="003E65D3"/>
    <w:rsid w:val="003F261D"/>
    <w:rsid w:val="003F319E"/>
    <w:rsid w:val="003F648C"/>
    <w:rsid w:val="00405254"/>
    <w:rsid w:val="00412E46"/>
    <w:rsid w:val="00413BDC"/>
    <w:rsid w:val="0042124F"/>
    <w:rsid w:val="00426DE5"/>
    <w:rsid w:val="00432965"/>
    <w:rsid w:val="004440E3"/>
    <w:rsid w:val="00447244"/>
    <w:rsid w:val="004473DC"/>
    <w:rsid w:val="00451185"/>
    <w:rsid w:val="0045195E"/>
    <w:rsid w:val="0046124C"/>
    <w:rsid w:val="00467441"/>
    <w:rsid w:val="004704BC"/>
    <w:rsid w:val="00472BA8"/>
    <w:rsid w:val="00477A12"/>
    <w:rsid w:val="00482545"/>
    <w:rsid w:val="00486657"/>
    <w:rsid w:val="004A264B"/>
    <w:rsid w:val="004B7C13"/>
    <w:rsid w:val="004C4C75"/>
    <w:rsid w:val="004E1F88"/>
    <w:rsid w:val="004E409A"/>
    <w:rsid w:val="004F06E6"/>
    <w:rsid w:val="004F1123"/>
    <w:rsid w:val="00504515"/>
    <w:rsid w:val="0050513F"/>
    <w:rsid w:val="00511423"/>
    <w:rsid w:val="00516764"/>
    <w:rsid w:val="00524C64"/>
    <w:rsid w:val="005268F8"/>
    <w:rsid w:val="00530906"/>
    <w:rsid w:val="0054030E"/>
    <w:rsid w:val="00543497"/>
    <w:rsid w:val="005451BA"/>
    <w:rsid w:val="0055401C"/>
    <w:rsid w:val="005557B7"/>
    <w:rsid w:val="0056165E"/>
    <w:rsid w:val="00567055"/>
    <w:rsid w:val="005708C4"/>
    <w:rsid w:val="00575CE5"/>
    <w:rsid w:val="005809F5"/>
    <w:rsid w:val="0059189D"/>
    <w:rsid w:val="00593AF3"/>
    <w:rsid w:val="00596A7E"/>
    <w:rsid w:val="0059742B"/>
    <w:rsid w:val="005A11DA"/>
    <w:rsid w:val="005A4DF8"/>
    <w:rsid w:val="005A6FF0"/>
    <w:rsid w:val="005B5850"/>
    <w:rsid w:val="005B5CC6"/>
    <w:rsid w:val="005B7405"/>
    <w:rsid w:val="005C120E"/>
    <w:rsid w:val="005C58EB"/>
    <w:rsid w:val="005D093D"/>
    <w:rsid w:val="005D3877"/>
    <w:rsid w:val="005D5B30"/>
    <w:rsid w:val="005E67F6"/>
    <w:rsid w:val="005E7AAD"/>
    <w:rsid w:val="005F3161"/>
    <w:rsid w:val="005F5C2C"/>
    <w:rsid w:val="006017DF"/>
    <w:rsid w:val="006019C3"/>
    <w:rsid w:val="00601C4C"/>
    <w:rsid w:val="00614251"/>
    <w:rsid w:val="00615D2B"/>
    <w:rsid w:val="00623EF8"/>
    <w:rsid w:val="00624116"/>
    <w:rsid w:val="0064349B"/>
    <w:rsid w:val="00644DEF"/>
    <w:rsid w:val="006608A4"/>
    <w:rsid w:val="00660C81"/>
    <w:rsid w:val="0066490C"/>
    <w:rsid w:val="00670065"/>
    <w:rsid w:val="0068372F"/>
    <w:rsid w:val="00683B8F"/>
    <w:rsid w:val="00691AB5"/>
    <w:rsid w:val="00692640"/>
    <w:rsid w:val="00695DC2"/>
    <w:rsid w:val="0069625E"/>
    <w:rsid w:val="006A2D2D"/>
    <w:rsid w:val="006A401B"/>
    <w:rsid w:val="006C7B9A"/>
    <w:rsid w:val="006D054C"/>
    <w:rsid w:val="006D5385"/>
    <w:rsid w:val="006D787D"/>
    <w:rsid w:val="006D7E39"/>
    <w:rsid w:val="006F77F2"/>
    <w:rsid w:val="007028EC"/>
    <w:rsid w:val="00704FE7"/>
    <w:rsid w:val="00714510"/>
    <w:rsid w:val="00720B69"/>
    <w:rsid w:val="00722725"/>
    <w:rsid w:val="00724AAA"/>
    <w:rsid w:val="007332C4"/>
    <w:rsid w:val="0073426B"/>
    <w:rsid w:val="00736D29"/>
    <w:rsid w:val="00746377"/>
    <w:rsid w:val="0074715E"/>
    <w:rsid w:val="00747620"/>
    <w:rsid w:val="007573AC"/>
    <w:rsid w:val="007714DD"/>
    <w:rsid w:val="007734C0"/>
    <w:rsid w:val="00775A98"/>
    <w:rsid w:val="00781CAD"/>
    <w:rsid w:val="007914B9"/>
    <w:rsid w:val="00796368"/>
    <w:rsid w:val="007A06DE"/>
    <w:rsid w:val="007B4861"/>
    <w:rsid w:val="007C524D"/>
    <w:rsid w:val="007C6034"/>
    <w:rsid w:val="007E0B3B"/>
    <w:rsid w:val="007E2E7F"/>
    <w:rsid w:val="007E5D0E"/>
    <w:rsid w:val="007F59E0"/>
    <w:rsid w:val="007F5AF7"/>
    <w:rsid w:val="007F677F"/>
    <w:rsid w:val="007F6873"/>
    <w:rsid w:val="00802782"/>
    <w:rsid w:val="00803636"/>
    <w:rsid w:val="00803AF5"/>
    <w:rsid w:val="00805740"/>
    <w:rsid w:val="00810851"/>
    <w:rsid w:val="008210C5"/>
    <w:rsid w:val="00834DA6"/>
    <w:rsid w:val="00850C8E"/>
    <w:rsid w:val="00856304"/>
    <w:rsid w:val="00856560"/>
    <w:rsid w:val="00860D33"/>
    <w:rsid w:val="008651A6"/>
    <w:rsid w:val="0086748C"/>
    <w:rsid w:val="0088092F"/>
    <w:rsid w:val="00881664"/>
    <w:rsid w:val="00892C2A"/>
    <w:rsid w:val="00895233"/>
    <w:rsid w:val="00897A74"/>
    <w:rsid w:val="008A3207"/>
    <w:rsid w:val="008A4A15"/>
    <w:rsid w:val="008B7B2C"/>
    <w:rsid w:val="008D65BD"/>
    <w:rsid w:val="008E4364"/>
    <w:rsid w:val="008F017D"/>
    <w:rsid w:val="008F1CE5"/>
    <w:rsid w:val="008F22AD"/>
    <w:rsid w:val="008F436D"/>
    <w:rsid w:val="008F4486"/>
    <w:rsid w:val="008F7B13"/>
    <w:rsid w:val="009036A6"/>
    <w:rsid w:val="00913E2A"/>
    <w:rsid w:val="00915FD5"/>
    <w:rsid w:val="009218DE"/>
    <w:rsid w:val="00927982"/>
    <w:rsid w:val="00927FCD"/>
    <w:rsid w:val="00933FCB"/>
    <w:rsid w:val="00934F49"/>
    <w:rsid w:val="009359AD"/>
    <w:rsid w:val="00940593"/>
    <w:rsid w:val="00941D60"/>
    <w:rsid w:val="00943575"/>
    <w:rsid w:val="0095427C"/>
    <w:rsid w:val="00954FF9"/>
    <w:rsid w:val="009612E5"/>
    <w:rsid w:val="009620B0"/>
    <w:rsid w:val="00966D1C"/>
    <w:rsid w:val="00970802"/>
    <w:rsid w:val="0097093D"/>
    <w:rsid w:val="00976C05"/>
    <w:rsid w:val="00990329"/>
    <w:rsid w:val="00993C6E"/>
    <w:rsid w:val="00996822"/>
    <w:rsid w:val="009A068B"/>
    <w:rsid w:val="009A27A6"/>
    <w:rsid w:val="009A6DB8"/>
    <w:rsid w:val="009B6CFA"/>
    <w:rsid w:val="009C14A0"/>
    <w:rsid w:val="009C24EC"/>
    <w:rsid w:val="009C3015"/>
    <w:rsid w:val="009C6AAB"/>
    <w:rsid w:val="009C7EE3"/>
    <w:rsid w:val="009D72C4"/>
    <w:rsid w:val="00A000BC"/>
    <w:rsid w:val="00A00FA3"/>
    <w:rsid w:val="00A05122"/>
    <w:rsid w:val="00A14C05"/>
    <w:rsid w:val="00A20363"/>
    <w:rsid w:val="00A34981"/>
    <w:rsid w:val="00A364C3"/>
    <w:rsid w:val="00A37633"/>
    <w:rsid w:val="00A43AA9"/>
    <w:rsid w:val="00A475DD"/>
    <w:rsid w:val="00A47E14"/>
    <w:rsid w:val="00A62C72"/>
    <w:rsid w:val="00A67E8D"/>
    <w:rsid w:val="00A72FBD"/>
    <w:rsid w:val="00A75996"/>
    <w:rsid w:val="00A77E90"/>
    <w:rsid w:val="00A83409"/>
    <w:rsid w:val="00A8602D"/>
    <w:rsid w:val="00A86B76"/>
    <w:rsid w:val="00A8767F"/>
    <w:rsid w:val="00A90F77"/>
    <w:rsid w:val="00A9388B"/>
    <w:rsid w:val="00A954A7"/>
    <w:rsid w:val="00A9696C"/>
    <w:rsid w:val="00AA1124"/>
    <w:rsid w:val="00AA1E2A"/>
    <w:rsid w:val="00AA4168"/>
    <w:rsid w:val="00AA6813"/>
    <w:rsid w:val="00AB27BA"/>
    <w:rsid w:val="00AD3FD2"/>
    <w:rsid w:val="00AF0EDA"/>
    <w:rsid w:val="00AF7AF3"/>
    <w:rsid w:val="00B02DA7"/>
    <w:rsid w:val="00B14407"/>
    <w:rsid w:val="00B23600"/>
    <w:rsid w:val="00B24688"/>
    <w:rsid w:val="00B270E5"/>
    <w:rsid w:val="00B333E5"/>
    <w:rsid w:val="00B344D8"/>
    <w:rsid w:val="00B51591"/>
    <w:rsid w:val="00B5564E"/>
    <w:rsid w:val="00B65323"/>
    <w:rsid w:val="00B65B67"/>
    <w:rsid w:val="00B67818"/>
    <w:rsid w:val="00B76EA6"/>
    <w:rsid w:val="00B83096"/>
    <w:rsid w:val="00B85053"/>
    <w:rsid w:val="00B91BB5"/>
    <w:rsid w:val="00B95DFB"/>
    <w:rsid w:val="00B9763D"/>
    <w:rsid w:val="00B978E7"/>
    <w:rsid w:val="00BA1855"/>
    <w:rsid w:val="00BA1B6A"/>
    <w:rsid w:val="00BA2AB3"/>
    <w:rsid w:val="00BA38B0"/>
    <w:rsid w:val="00BB09F1"/>
    <w:rsid w:val="00BB6968"/>
    <w:rsid w:val="00BB6A57"/>
    <w:rsid w:val="00BC032E"/>
    <w:rsid w:val="00BC0493"/>
    <w:rsid w:val="00BC4AD4"/>
    <w:rsid w:val="00BC712E"/>
    <w:rsid w:val="00BD32BA"/>
    <w:rsid w:val="00BE5AA9"/>
    <w:rsid w:val="00BE7F87"/>
    <w:rsid w:val="00C00E61"/>
    <w:rsid w:val="00C0238F"/>
    <w:rsid w:val="00C02BE0"/>
    <w:rsid w:val="00C0563B"/>
    <w:rsid w:val="00C060F2"/>
    <w:rsid w:val="00C061B0"/>
    <w:rsid w:val="00C1285F"/>
    <w:rsid w:val="00C13279"/>
    <w:rsid w:val="00C241CD"/>
    <w:rsid w:val="00C26D2F"/>
    <w:rsid w:val="00C26E7E"/>
    <w:rsid w:val="00C27C5F"/>
    <w:rsid w:val="00C36167"/>
    <w:rsid w:val="00C373FF"/>
    <w:rsid w:val="00C37701"/>
    <w:rsid w:val="00C377E2"/>
    <w:rsid w:val="00C37C4E"/>
    <w:rsid w:val="00C42D08"/>
    <w:rsid w:val="00C44BD7"/>
    <w:rsid w:val="00C4706E"/>
    <w:rsid w:val="00C53653"/>
    <w:rsid w:val="00C54178"/>
    <w:rsid w:val="00C609A0"/>
    <w:rsid w:val="00C62F93"/>
    <w:rsid w:val="00C63F5F"/>
    <w:rsid w:val="00C66E98"/>
    <w:rsid w:val="00C72104"/>
    <w:rsid w:val="00C76789"/>
    <w:rsid w:val="00C77B6E"/>
    <w:rsid w:val="00C82564"/>
    <w:rsid w:val="00C83844"/>
    <w:rsid w:val="00C92854"/>
    <w:rsid w:val="00C95917"/>
    <w:rsid w:val="00C96F2A"/>
    <w:rsid w:val="00C978FD"/>
    <w:rsid w:val="00C97A71"/>
    <w:rsid w:val="00CB4F70"/>
    <w:rsid w:val="00CB6DC8"/>
    <w:rsid w:val="00CD0A4D"/>
    <w:rsid w:val="00CE0145"/>
    <w:rsid w:val="00CE3121"/>
    <w:rsid w:val="00CF2B62"/>
    <w:rsid w:val="00CF5BAA"/>
    <w:rsid w:val="00D02620"/>
    <w:rsid w:val="00D06BAF"/>
    <w:rsid w:val="00D06E55"/>
    <w:rsid w:val="00D14129"/>
    <w:rsid w:val="00D2711A"/>
    <w:rsid w:val="00D30734"/>
    <w:rsid w:val="00D355C5"/>
    <w:rsid w:val="00D457DA"/>
    <w:rsid w:val="00D47EDF"/>
    <w:rsid w:val="00D5273F"/>
    <w:rsid w:val="00D574F9"/>
    <w:rsid w:val="00D6702A"/>
    <w:rsid w:val="00D727CE"/>
    <w:rsid w:val="00D77361"/>
    <w:rsid w:val="00D77D8B"/>
    <w:rsid w:val="00D80272"/>
    <w:rsid w:val="00D86E27"/>
    <w:rsid w:val="00D938FD"/>
    <w:rsid w:val="00D944B0"/>
    <w:rsid w:val="00D96666"/>
    <w:rsid w:val="00D97E37"/>
    <w:rsid w:val="00DA0CB2"/>
    <w:rsid w:val="00DA474D"/>
    <w:rsid w:val="00DB3C6D"/>
    <w:rsid w:val="00DB4BAC"/>
    <w:rsid w:val="00DB6574"/>
    <w:rsid w:val="00DB7DFD"/>
    <w:rsid w:val="00DC6D1C"/>
    <w:rsid w:val="00DD22A5"/>
    <w:rsid w:val="00DD341C"/>
    <w:rsid w:val="00DD4587"/>
    <w:rsid w:val="00DD78EB"/>
    <w:rsid w:val="00DE3999"/>
    <w:rsid w:val="00DE44BF"/>
    <w:rsid w:val="00DE58A7"/>
    <w:rsid w:val="00E10820"/>
    <w:rsid w:val="00E1238F"/>
    <w:rsid w:val="00E13B39"/>
    <w:rsid w:val="00E1423F"/>
    <w:rsid w:val="00E22490"/>
    <w:rsid w:val="00E303BA"/>
    <w:rsid w:val="00E31C24"/>
    <w:rsid w:val="00E34640"/>
    <w:rsid w:val="00E362C9"/>
    <w:rsid w:val="00E44BCF"/>
    <w:rsid w:val="00E54497"/>
    <w:rsid w:val="00E55115"/>
    <w:rsid w:val="00E615D2"/>
    <w:rsid w:val="00E63A62"/>
    <w:rsid w:val="00E67A95"/>
    <w:rsid w:val="00E708FA"/>
    <w:rsid w:val="00E72836"/>
    <w:rsid w:val="00E7476D"/>
    <w:rsid w:val="00E80FAE"/>
    <w:rsid w:val="00E84619"/>
    <w:rsid w:val="00E85171"/>
    <w:rsid w:val="00E862B2"/>
    <w:rsid w:val="00E93CAA"/>
    <w:rsid w:val="00E93F64"/>
    <w:rsid w:val="00EA09D3"/>
    <w:rsid w:val="00EA2147"/>
    <w:rsid w:val="00EB4EC7"/>
    <w:rsid w:val="00EB53FA"/>
    <w:rsid w:val="00EB65D6"/>
    <w:rsid w:val="00ED2E08"/>
    <w:rsid w:val="00EF5D14"/>
    <w:rsid w:val="00F13EB5"/>
    <w:rsid w:val="00F2525D"/>
    <w:rsid w:val="00F27E83"/>
    <w:rsid w:val="00F3513C"/>
    <w:rsid w:val="00F46541"/>
    <w:rsid w:val="00F46874"/>
    <w:rsid w:val="00F52705"/>
    <w:rsid w:val="00F658F8"/>
    <w:rsid w:val="00F6777B"/>
    <w:rsid w:val="00F67F79"/>
    <w:rsid w:val="00F727A7"/>
    <w:rsid w:val="00F745D7"/>
    <w:rsid w:val="00F95B72"/>
    <w:rsid w:val="00FA043D"/>
    <w:rsid w:val="00FA33DE"/>
    <w:rsid w:val="00FB117D"/>
    <w:rsid w:val="00FB1404"/>
    <w:rsid w:val="00FC067C"/>
    <w:rsid w:val="00FC0689"/>
    <w:rsid w:val="00FC2487"/>
    <w:rsid w:val="00FD1A60"/>
    <w:rsid w:val="00FD6759"/>
    <w:rsid w:val="00FE01A3"/>
    <w:rsid w:val="00FE5848"/>
    <w:rsid w:val="00FF1BFC"/>
    <w:rsid w:val="00FF2275"/>
    <w:rsid w:val="00FF3168"/>
    <w:rsid w:val="00FF50C0"/>
    <w:rsid w:val="00FF79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56740"/>
  <w15:chartTrackingRefBased/>
  <w15:docId w15:val="{1A231C72-6ADA-4781-B5FD-B8A146C50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標楷體" w:hAnsi="Times New Roman"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51A6"/>
    <w:pPr>
      <w:widowControl w:val="0"/>
    </w:pPr>
  </w:style>
  <w:style w:type="paragraph" w:styleId="1">
    <w:name w:val="heading 1"/>
    <w:basedOn w:val="a"/>
    <w:next w:val="a"/>
    <w:link w:val="10"/>
    <w:uiPriority w:val="9"/>
    <w:qFormat/>
    <w:rsid w:val="001A57F5"/>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270E5"/>
    <w:pPr>
      <w:keepNext/>
      <w:outlineLvl w:val="1"/>
    </w:pPr>
    <w:rPr>
      <w:rFonts w:eastAsia="Times New Roman" w:cstheme="majorBidi"/>
      <w:b/>
      <w:bCs/>
      <w:sz w:val="28"/>
      <w:szCs w:val="48"/>
    </w:rPr>
  </w:style>
  <w:style w:type="paragraph" w:styleId="3">
    <w:name w:val="heading 3"/>
    <w:basedOn w:val="a"/>
    <w:next w:val="a"/>
    <w:link w:val="30"/>
    <w:uiPriority w:val="9"/>
    <w:unhideWhenUsed/>
    <w:qFormat/>
    <w:rsid w:val="00A90F77"/>
    <w:pPr>
      <w:keepNext/>
      <w:spacing w:line="720" w:lineRule="auto"/>
      <w:outlineLvl w:val="2"/>
    </w:pPr>
    <w:rPr>
      <w:rFonts w:asciiTheme="majorHAnsi" w:eastAsia="Times New Roman" w:hAnsiTheme="majorHAnsi"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651A6"/>
    <w:pPr>
      <w:ind w:leftChars="200" w:left="480"/>
    </w:pPr>
  </w:style>
  <w:style w:type="paragraph" w:styleId="a4">
    <w:name w:val="header"/>
    <w:basedOn w:val="a"/>
    <w:link w:val="a5"/>
    <w:uiPriority w:val="99"/>
    <w:unhideWhenUsed/>
    <w:rsid w:val="00E22490"/>
    <w:pPr>
      <w:tabs>
        <w:tab w:val="center" w:pos="4153"/>
        <w:tab w:val="right" w:pos="8306"/>
      </w:tabs>
      <w:snapToGrid w:val="0"/>
    </w:pPr>
    <w:rPr>
      <w:sz w:val="20"/>
      <w:szCs w:val="20"/>
    </w:rPr>
  </w:style>
  <w:style w:type="character" w:customStyle="1" w:styleId="a5">
    <w:name w:val="頁首 字元"/>
    <w:basedOn w:val="a0"/>
    <w:link w:val="a4"/>
    <w:uiPriority w:val="99"/>
    <w:rsid w:val="00E22490"/>
    <w:rPr>
      <w:rFonts w:ascii="Calibri" w:hAnsi="Calibri" w:cs="Calibri"/>
      <w:kern w:val="0"/>
      <w:sz w:val="20"/>
      <w:szCs w:val="20"/>
    </w:rPr>
  </w:style>
  <w:style w:type="paragraph" w:styleId="a6">
    <w:name w:val="footer"/>
    <w:basedOn w:val="a"/>
    <w:link w:val="a7"/>
    <w:uiPriority w:val="99"/>
    <w:unhideWhenUsed/>
    <w:rsid w:val="00E22490"/>
    <w:pPr>
      <w:tabs>
        <w:tab w:val="center" w:pos="4153"/>
        <w:tab w:val="right" w:pos="8306"/>
      </w:tabs>
      <w:snapToGrid w:val="0"/>
    </w:pPr>
    <w:rPr>
      <w:sz w:val="20"/>
      <w:szCs w:val="20"/>
    </w:rPr>
  </w:style>
  <w:style w:type="character" w:customStyle="1" w:styleId="a7">
    <w:name w:val="頁尾 字元"/>
    <w:basedOn w:val="a0"/>
    <w:link w:val="a6"/>
    <w:uiPriority w:val="99"/>
    <w:rsid w:val="00E22490"/>
    <w:rPr>
      <w:rFonts w:ascii="Calibri" w:hAnsi="Calibri" w:cs="Calibri"/>
      <w:kern w:val="0"/>
      <w:sz w:val="20"/>
      <w:szCs w:val="20"/>
    </w:rPr>
  </w:style>
  <w:style w:type="paragraph" w:styleId="Web">
    <w:name w:val="Normal (Web)"/>
    <w:basedOn w:val="a"/>
    <w:uiPriority w:val="99"/>
    <w:unhideWhenUsed/>
    <w:rsid w:val="00231F42"/>
    <w:pPr>
      <w:widowControl/>
      <w:spacing w:before="100" w:beforeAutospacing="1" w:after="100" w:afterAutospacing="1"/>
    </w:pPr>
    <w:rPr>
      <w:rFonts w:ascii="新細明體" w:eastAsia="新細明體" w:hAnsi="新細明體" w:cs="新細明體"/>
    </w:rPr>
  </w:style>
  <w:style w:type="character" w:styleId="a8">
    <w:name w:val="Strong"/>
    <w:basedOn w:val="a0"/>
    <w:uiPriority w:val="22"/>
    <w:qFormat/>
    <w:rsid w:val="00927FCD"/>
    <w:rPr>
      <w:b/>
      <w:bCs/>
    </w:rPr>
  </w:style>
  <w:style w:type="character" w:customStyle="1" w:styleId="hljs-variable">
    <w:name w:val="hljs-variable"/>
    <w:basedOn w:val="a0"/>
    <w:rsid w:val="00F67F79"/>
  </w:style>
  <w:style w:type="character" w:customStyle="1" w:styleId="hljs-operator">
    <w:name w:val="hljs-operator"/>
    <w:basedOn w:val="a0"/>
    <w:rsid w:val="00F67F79"/>
  </w:style>
  <w:style w:type="character" w:customStyle="1" w:styleId="hljs-builtin">
    <w:name w:val="hljs-built_in"/>
    <w:basedOn w:val="a0"/>
    <w:rsid w:val="00F67F79"/>
  </w:style>
  <w:style w:type="character" w:customStyle="1" w:styleId="hljs-punctuation">
    <w:name w:val="hljs-punctuation"/>
    <w:basedOn w:val="a0"/>
    <w:rsid w:val="00F67F79"/>
  </w:style>
  <w:style w:type="character" w:customStyle="1" w:styleId="hljs-number">
    <w:name w:val="hljs-number"/>
    <w:basedOn w:val="a0"/>
    <w:rsid w:val="00F67F79"/>
  </w:style>
  <w:style w:type="table" w:styleId="a9">
    <w:name w:val="Table Grid"/>
    <w:basedOn w:val="a1"/>
    <w:uiPriority w:val="39"/>
    <w:rsid w:val="009612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1A57F5"/>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1A57F5"/>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1A57F5"/>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3F648C"/>
    <w:pPr>
      <w:tabs>
        <w:tab w:val="right" w:leader="dot" w:pos="8777"/>
      </w:tabs>
      <w:spacing w:before="120" w:after="120"/>
    </w:pPr>
    <w:rPr>
      <w:rFonts w:asciiTheme="minorHAnsi" w:hAnsiTheme="minorHAnsi" w:cstheme="minorHAnsi"/>
      <w:b/>
      <w:bCs/>
      <w:caps/>
      <w:sz w:val="20"/>
      <w:szCs w:val="20"/>
    </w:rPr>
  </w:style>
  <w:style w:type="paragraph" w:styleId="31">
    <w:name w:val="toc 3"/>
    <w:basedOn w:val="a"/>
    <w:next w:val="a"/>
    <w:autoRedefine/>
    <w:uiPriority w:val="39"/>
    <w:unhideWhenUsed/>
    <w:rsid w:val="001A57F5"/>
    <w:pPr>
      <w:ind w:left="480"/>
    </w:pPr>
    <w:rPr>
      <w:rFonts w:asciiTheme="minorHAnsi" w:hAnsiTheme="minorHAnsi" w:cstheme="minorHAnsi"/>
      <w:i/>
      <w:iCs/>
      <w:sz w:val="20"/>
      <w:szCs w:val="20"/>
    </w:rPr>
  </w:style>
  <w:style w:type="character" w:styleId="ab">
    <w:name w:val="Hyperlink"/>
    <w:basedOn w:val="a0"/>
    <w:uiPriority w:val="99"/>
    <w:unhideWhenUsed/>
    <w:rsid w:val="003745D1"/>
    <w:rPr>
      <w:color w:val="0563C1" w:themeColor="hyperlink"/>
      <w:u w:val="single"/>
    </w:rPr>
  </w:style>
  <w:style w:type="paragraph" w:styleId="4">
    <w:name w:val="toc 4"/>
    <w:basedOn w:val="a"/>
    <w:next w:val="a"/>
    <w:autoRedefine/>
    <w:uiPriority w:val="39"/>
    <w:unhideWhenUsed/>
    <w:rsid w:val="003745D1"/>
    <w:pPr>
      <w:ind w:left="720"/>
    </w:pPr>
    <w:rPr>
      <w:rFonts w:asciiTheme="minorHAnsi" w:hAnsiTheme="minorHAnsi" w:cstheme="minorHAnsi"/>
      <w:sz w:val="18"/>
      <w:szCs w:val="18"/>
    </w:rPr>
  </w:style>
  <w:style w:type="paragraph" w:styleId="5">
    <w:name w:val="toc 5"/>
    <w:basedOn w:val="a"/>
    <w:next w:val="a"/>
    <w:autoRedefine/>
    <w:uiPriority w:val="39"/>
    <w:unhideWhenUsed/>
    <w:rsid w:val="003745D1"/>
    <w:pPr>
      <w:ind w:left="960"/>
    </w:pPr>
    <w:rPr>
      <w:rFonts w:asciiTheme="minorHAnsi" w:hAnsiTheme="minorHAnsi" w:cstheme="minorHAnsi"/>
      <w:sz w:val="18"/>
      <w:szCs w:val="18"/>
    </w:rPr>
  </w:style>
  <w:style w:type="paragraph" w:styleId="6">
    <w:name w:val="toc 6"/>
    <w:basedOn w:val="a"/>
    <w:next w:val="a"/>
    <w:autoRedefine/>
    <w:uiPriority w:val="39"/>
    <w:unhideWhenUsed/>
    <w:rsid w:val="003745D1"/>
    <w:pPr>
      <w:ind w:left="1200"/>
    </w:pPr>
    <w:rPr>
      <w:rFonts w:asciiTheme="minorHAnsi" w:hAnsiTheme="minorHAnsi" w:cstheme="minorHAnsi"/>
      <w:sz w:val="18"/>
      <w:szCs w:val="18"/>
    </w:rPr>
  </w:style>
  <w:style w:type="paragraph" w:styleId="7">
    <w:name w:val="toc 7"/>
    <w:basedOn w:val="a"/>
    <w:next w:val="a"/>
    <w:autoRedefine/>
    <w:uiPriority w:val="39"/>
    <w:unhideWhenUsed/>
    <w:rsid w:val="003745D1"/>
    <w:pPr>
      <w:ind w:left="1440"/>
    </w:pPr>
    <w:rPr>
      <w:rFonts w:asciiTheme="minorHAnsi" w:hAnsiTheme="minorHAnsi" w:cstheme="minorHAnsi"/>
      <w:sz w:val="18"/>
      <w:szCs w:val="18"/>
    </w:rPr>
  </w:style>
  <w:style w:type="paragraph" w:styleId="8">
    <w:name w:val="toc 8"/>
    <w:basedOn w:val="a"/>
    <w:next w:val="a"/>
    <w:autoRedefine/>
    <w:uiPriority w:val="39"/>
    <w:unhideWhenUsed/>
    <w:rsid w:val="003745D1"/>
    <w:pPr>
      <w:ind w:left="1680"/>
    </w:pPr>
    <w:rPr>
      <w:rFonts w:asciiTheme="minorHAnsi" w:hAnsiTheme="minorHAnsi" w:cstheme="minorHAnsi"/>
      <w:sz w:val="18"/>
      <w:szCs w:val="18"/>
    </w:rPr>
  </w:style>
  <w:style w:type="paragraph" w:styleId="9">
    <w:name w:val="toc 9"/>
    <w:basedOn w:val="a"/>
    <w:next w:val="a"/>
    <w:autoRedefine/>
    <w:uiPriority w:val="39"/>
    <w:unhideWhenUsed/>
    <w:rsid w:val="003745D1"/>
    <w:pPr>
      <w:ind w:left="1920"/>
    </w:pPr>
    <w:rPr>
      <w:rFonts w:asciiTheme="minorHAnsi" w:hAnsiTheme="minorHAnsi" w:cstheme="minorHAnsi"/>
      <w:sz w:val="18"/>
      <w:szCs w:val="18"/>
    </w:rPr>
  </w:style>
  <w:style w:type="character" w:styleId="ac">
    <w:name w:val="annotation reference"/>
    <w:basedOn w:val="a0"/>
    <w:uiPriority w:val="99"/>
    <w:semiHidden/>
    <w:unhideWhenUsed/>
    <w:rsid w:val="00C0238F"/>
    <w:rPr>
      <w:sz w:val="18"/>
      <w:szCs w:val="18"/>
    </w:rPr>
  </w:style>
  <w:style w:type="paragraph" w:styleId="ad">
    <w:name w:val="annotation text"/>
    <w:basedOn w:val="a"/>
    <w:link w:val="ae"/>
    <w:uiPriority w:val="99"/>
    <w:semiHidden/>
    <w:unhideWhenUsed/>
    <w:rsid w:val="00C0238F"/>
  </w:style>
  <w:style w:type="character" w:customStyle="1" w:styleId="ae">
    <w:name w:val="註解文字 字元"/>
    <w:basedOn w:val="a0"/>
    <w:link w:val="ad"/>
    <w:uiPriority w:val="99"/>
    <w:semiHidden/>
    <w:rsid w:val="00C0238F"/>
    <w:rPr>
      <w:rFonts w:ascii="Calibri" w:hAnsi="Calibri" w:cs="Calibri"/>
      <w:kern w:val="0"/>
      <w:szCs w:val="24"/>
    </w:rPr>
  </w:style>
  <w:style w:type="paragraph" w:styleId="af">
    <w:name w:val="annotation subject"/>
    <w:basedOn w:val="ad"/>
    <w:next w:val="ad"/>
    <w:link w:val="af0"/>
    <w:uiPriority w:val="99"/>
    <w:semiHidden/>
    <w:unhideWhenUsed/>
    <w:rsid w:val="00C0238F"/>
    <w:rPr>
      <w:b/>
      <w:bCs/>
    </w:rPr>
  </w:style>
  <w:style w:type="character" w:customStyle="1" w:styleId="af0">
    <w:name w:val="註解主旨 字元"/>
    <w:basedOn w:val="ae"/>
    <w:link w:val="af"/>
    <w:uiPriority w:val="99"/>
    <w:semiHidden/>
    <w:rsid w:val="00C0238F"/>
    <w:rPr>
      <w:rFonts w:ascii="Calibri" w:hAnsi="Calibri" w:cs="Calibri"/>
      <w:b/>
      <w:bCs/>
      <w:kern w:val="0"/>
      <w:szCs w:val="24"/>
    </w:rPr>
  </w:style>
  <w:style w:type="paragraph" w:customStyle="1" w:styleId="Default">
    <w:name w:val="Default"/>
    <w:rsid w:val="00C0238F"/>
    <w:pPr>
      <w:widowControl w:val="0"/>
      <w:autoSpaceDE w:val="0"/>
      <w:autoSpaceDN w:val="0"/>
      <w:adjustRightInd w:val="0"/>
    </w:pPr>
    <w:rPr>
      <w:rFonts w:ascii="標楷體" w:cs="標楷體"/>
      <w:color w:val="000000"/>
    </w:rPr>
  </w:style>
  <w:style w:type="paragraph" w:styleId="af1">
    <w:name w:val="Revision"/>
    <w:hidden/>
    <w:uiPriority w:val="99"/>
    <w:semiHidden/>
    <w:rsid w:val="00C0238F"/>
    <w:rPr>
      <w:rFonts w:ascii="Calibri" w:hAnsi="Calibri"/>
    </w:rPr>
  </w:style>
  <w:style w:type="character" w:customStyle="1" w:styleId="20">
    <w:name w:val="標題 2 字元"/>
    <w:basedOn w:val="a0"/>
    <w:link w:val="2"/>
    <w:uiPriority w:val="9"/>
    <w:rsid w:val="00B270E5"/>
    <w:rPr>
      <w:rFonts w:ascii="Times New Roman" w:eastAsia="Times New Roman" w:hAnsi="Times New Roman" w:cstheme="majorBidi"/>
      <w:b/>
      <w:bCs/>
      <w:kern w:val="0"/>
      <w:sz w:val="28"/>
      <w:szCs w:val="48"/>
    </w:rPr>
  </w:style>
  <w:style w:type="character" w:customStyle="1" w:styleId="30">
    <w:name w:val="標題 3 字元"/>
    <w:basedOn w:val="a0"/>
    <w:link w:val="3"/>
    <w:uiPriority w:val="9"/>
    <w:rsid w:val="00A90F77"/>
    <w:rPr>
      <w:rFonts w:asciiTheme="majorHAnsi" w:eastAsia="Times New Roman" w:hAnsiTheme="majorHAnsi" w:cstheme="majorBidi"/>
      <w:bCs/>
      <w:kern w:val="0"/>
      <w:szCs w:val="36"/>
    </w:rPr>
  </w:style>
  <w:style w:type="paragraph" w:customStyle="1" w:styleId="af2">
    <w:name w:val="圖次"/>
    <w:basedOn w:val="a"/>
    <w:link w:val="af3"/>
    <w:qFormat/>
    <w:rsid w:val="00E13B39"/>
    <w:pPr>
      <w:jc w:val="center"/>
    </w:pPr>
    <w:rPr>
      <w:rFonts w:cs="Times New Roman"/>
    </w:rPr>
  </w:style>
  <w:style w:type="character" w:customStyle="1" w:styleId="af3">
    <w:name w:val="圖次 字元"/>
    <w:basedOn w:val="a0"/>
    <w:link w:val="af2"/>
    <w:rsid w:val="00E13B39"/>
    <w:rPr>
      <w:rFonts w:ascii="Times New Roman" w:eastAsia="標楷體" w:hAnsi="Times New Roman" w:cs="Times New Roman"/>
      <w:kern w:val="0"/>
      <w:szCs w:val="24"/>
    </w:rPr>
  </w:style>
  <w:style w:type="character" w:customStyle="1" w:styleId="md-plain">
    <w:name w:val="md-plain"/>
    <w:basedOn w:val="a0"/>
    <w:rsid w:val="00E44BCF"/>
  </w:style>
  <w:style w:type="paragraph" w:customStyle="1" w:styleId="af4">
    <w:name w:val="表次"/>
    <w:basedOn w:val="af2"/>
    <w:link w:val="af5"/>
    <w:qFormat/>
    <w:rsid w:val="003877B4"/>
  </w:style>
  <w:style w:type="character" w:customStyle="1" w:styleId="af5">
    <w:name w:val="表次 字元"/>
    <w:basedOn w:val="af3"/>
    <w:link w:val="af4"/>
    <w:rsid w:val="003877B4"/>
    <w:rPr>
      <w:rFonts w:ascii="Times New Roman" w:eastAsia="標楷體" w:hAnsi="Times New Roman" w:cs="Times New Roman"/>
      <w:kern w:val="0"/>
      <w:szCs w:val="24"/>
    </w:rPr>
  </w:style>
  <w:style w:type="paragraph" w:styleId="af6">
    <w:name w:val="table of figures"/>
    <w:basedOn w:val="a"/>
    <w:next w:val="a"/>
    <w:uiPriority w:val="99"/>
    <w:unhideWhenUsed/>
    <w:rsid w:val="00C72104"/>
    <w:pPr>
      <w:ind w:left="480" w:hanging="480"/>
    </w:pPr>
    <w:rPr>
      <w:rFonts w:asciiTheme="minorHAnsi" w:hAnsiTheme="minorHAnsi" w:cstheme="minorHAnsi"/>
      <w:smallCaps/>
      <w:sz w:val="20"/>
      <w:szCs w:val="20"/>
    </w:rPr>
  </w:style>
  <w:style w:type="character" w:styleId="af7">
    <w:name w:val="Unresolved Mention"/>
    <w:basedOn w:val="a0"/>
    <w:uiPriority w:val="99"/>
    <w:semiHidden/>
    <w:unhideWhenUsed/>
    <w:rsid w:val="00511423"/>
    <w:rPr>
      <w:color w:val="605E5C"/>
      <w:shd w:val="clear" w:color="auto" w:fill="E1DFDD"/>
    </w:rPr>
  </w:style>
  <w:style w:type="character" w:styleId="af8">
    <w:name w:val="FollowedHyperlink"/>
    <w:basedOn w:val="a0"/>
    <w:uiPriority w:val="99"/>
    <w:semiHidden/>
    <w:unhideWhenUsed/>
    <w:rsid w:val="00511423"/>
    <w:rPr>
      <w:color w:val="954F72" w:themeColor="followedHyperlink"/>
      <w:u w:val="single"/>
    </w:rPr>
  </w:style>
  <w:style w:type="paragraph" w:styleId="af9">
    <w:name w:val="Balloon Text"/>
    <w:basedOn w:val="a"/>
    <w:link w:val="afa"/>
    <w:uiPriority w:val="99"/>
    <w:semiHidden/>
    <w:unhideWhenUsed/>
    <w:rsid w:val="007573AC"/>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7573A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56359">
      <w:bodyDiv w:val="1"/>
      <w:marLeft w:val="0"/>
      <w:marRight w:val="0"/>
      <w:marTop w:val="0"/>
      <w:marBottom w:val="0"/>
      <w:divBdr>
        <w:top w:val="none" w:sz="0" w:space="0" w:color="auto"/>
        <w:left w:val="none" w:sz="0" w:space="0" w:color="auto"/>
        <w:bottom w:val="none" w:sz="0" w:space="0" w:color="auto"/>
        <w:right w:val="none" w:sz="0" w:space="0" w:color="auto"/>
      </w:divBdr>
    </w:div>
    <w:div w:id="99494202">
      <w:bodyDiv w:val="1"/>
      <w:marLeft w:val="0"/>
      <w:marRight w:val="0"/>
      <w:marTop w:val="0"/>
      <w:marBottom w:val="0"/>
      <w:divBdr>
        <w:top w:val="none" w:sz="0" w:space="0" w:color="auto"/>
        <w:left w:val="none" w:sz="0" w:space="0" w:color="auto"/>
        <w:bottom w:val="none" w:sz="0" w:space="0" w:color="auto"/>
        <w:right w:val="none" w:sz="0" w:space="0" w:color="auto"/>
      </w:divBdr>
    </w:div>
    <w:div w:id="188761417">
      <w:bodyDiv w:val="1"/>
      <w:marLeft w:val="0"/>
      <w:marRight w:val="0"/>
      <w:marTop w:val="0"/>
      <w:marBottom w:val="0"/>
      <w:divBdr>
        <w:top w:val="none" w:sz="0" w:space="0" w:color="auto"/>
        <w:left w:val="none" w:sz="0" w:space="0" w:color="auto"/>
        <w:bottom w:val="none" w:sz="0" w:space="0" w:color="auto"/>
        <w:right w:val="none" w:sz="0" w:space="0" w:color="auto"/>
      </w:divBdr>
    </w:div>
    <w:div w:id="198710698">
      <w:bodyDiv w:val="1"/>
      <w:marLeft w:val="0"/>
      <w:marRight w:val="0"/>
      <w:marTop w:val="0"/>
      <w:marBottom w:val="0"/>
      <w:divBdr>
        <w:top w:val="none" w:sz="0" w:space="0" w:color="auto"/>
        <w:left w:val="none" w:sz="0" w:space="0" w:color="auto"/>
        <w:bottom w:val="none" w:sz="0" w:space="0" w:color="auto"/>
        <w:right w:val="none" w:sz="0" w:space="0" w:color="auto"/>
      </w:divBdr>
    </w:div>
    <w:div w:id="696664660">
      <w:bodyDiv w:val="1"/>
      <w:marLeft w:val="0"/>
      <w:marRight w:val="0"/>
      <w:marTop w:val="0"/>
      <w:marBottom w:val="0"/>
      <w:divBdr>
        <w:top w:val="none" w:sz="0" w:space="0" w:color="auto"/>
        <w:left w:val="none" w:sz="0" w:space="0" w:color="auto"/>
        <w:bottom w:val="none" w:sz="0" w:space="0" w:color="auto"/>
        <w:right w:val="none" w:sz="0" w:space="0" w:color="auto"/>
      </w:divBdr>
    </w:div>
    <w:div w:id="812403598">
      <w:bodyDiv w:val="1"/>
      <w:marLeft w:val="0"/>
      <w:marRight w:val="0"/>
      <w:marTop w:val="0"/>
      <w:marBottom w:val="0"/>
      <w:divBdr>
        <w:top w:val="none" w:sz="0" w:space="0" w:color="auto"/>
        <w:left w:val="none" w:sz="0" w:space="0" w:color="auto"/>
        <w:bottom w:val="none" w:sz="0" w:space="0" w:color="auto"/>
        <w:right w:val="none" w:sz="0" w:space="0" w:color="auto"/>
      </w:divBdr>
      <w:divsChild>
        <w:div w:id="129371448">
          <w:marLeft w:val="0"/>
          <w:marRight w:val="0"/>
          <w:marTop w:val="0"/>
          <w:marBottom w:val="0"/>
          <w:divBdr>
            <w:top w:val="none" w:sz="0" w:space="0" w:color="auto"/>
            <w:left w:val="none" w:sz="0" w:space="0" w:color="auto"/>
            <w:bottom w:val="none" w:sz="0" w:space="0" w:color="auto"/>
            <w:right w:val="none" w:sz="0" w:space="0" w:color="auto"/>
          </w:divBdr>
          <w:divsChild>
            <w:div w:id="2122143513">
              <w:marLeft w:val="0"/>
              <w:marRight w:val="0"/>
              <w:marTop w:val="0"/>
              <w:marBottom w:val="0"/>
              <w:divBdr>
                <w:top w:val="none" w:sz="0" w:space="0" w:color="auto"/>
                <w:left w:val="none" w:sz="0" w:space="0" w:color="auto"/>
                <w:bottom w:val="none" w:sz="0" w:space="0" w:color="auto"/>
                <w:right w:val="none" w:sz="0" w:space="0" w:color="auto"/>
              </w:divBdr>
              <w:divsChild>
                <w:div w:id="503130865">
                  <w:marLeft w:val="0"/>
                  <w:marRight w:val="0"/>
                  <w:marTop w:val="0"/>
                  <w:marBottom w:val="0"/>
                  <w:divBdr>
                    <w:top w:val="none" w:sz="0" w:space="0" w:color="auto"/>
                    <w:left w:val="none" w:sz="0" w:space="0" w:color="auto"/>
                    <w:bottom w:val="none" w:sz="0" w:space="0" w:color="auto"/>
                    <w:right w:val="none" w:sz="0" w:space="0" w:color="auto"/>
                  </w:divBdr>
                  <w:divsChild>
                    <w:div w:id="245268206">
                      <w:marLeft w:val="0"/>
                      <w:marRight w:val="0"/>
                      <w:marTop w:val="0"/>
                      <w:marBottom w:val="0"/>
                      <w:divBdr>
                        <w:top w:val="none" w:sz="0" w:space="0" w:color="auto"/>
                        <w:left w:val="none" w:sz="0" w:space="0" w:color="auto"/>
                        <w:bottom w:val="none" w:sz="0" w:space="0" w:color="auto"/>
                        <w:right w:val="none" w:sz="0" w:space="0" w:color="auto"/>
                      </w:divBdr>
                      <w:divsChild>
                        <w:div w:id="1977222525">
                          <w:marLeft w:val="0"/>
                          <w:marRight w:val="0"/>
                          <w:marTop w:val="0"/>
                          <w:marBottom w:val="0"/>
                          <w:divBdr>
                            <w:top w:val="none" w:sz="0" w:space="0" w:color="auto"/>
                            <w:left w:val="none" w:sz="0" w:space="0" w:color="auto"/>
                            <w:bottom w:val="none" w:sz="0" w:space="0" w:color="auto"/>
                            <w:right w:val="none" w:sz="0" w:space="0" w:color="auto"/>
                          </w:divBdr>
                          <w:divsChild>
                            <w:div w:id="17823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509500">
      <w:bodyDiv w:val="1"/>
      <w:marLeft w:val="0"/>
      <w:marRight w:val="0"/>
      <w:marTop w:val="0"/>
      <w:marBottom w:val="0"/>
      <w:divBdr>
        <w:top w:val="none" w:sz="0" w:space="0" w:color="auto"/>
        <w:left w:val="none" w:sz="0" w:space="0" w:color="auto"/>
        <w:bottom w:val="none" w:sz="0" w:space="0" w:color="auto"/>
        <w:right w:val="none" w:sz="0" w:space="0" w:color="auto"/>
      </w:divBdr>
      <w:divsChild>
        <w:div w:id="1943873967">
          <w:marLeft w:val="0"/>
          <w:marRight w:val="0"/>
          <w:marTop w:val="0"/>
          <w:marBottom w:val="0"/>
          <w:divBdr>
            <w:top w:val="none" w:sz="0" w:space="0" w:color="auto"/>
            <w:left w:val="none" w:sz="0" w:space="0" w:color="auto"/>
            <w:bottom w:val="none" w:sz="0" w:space="0" w:color="auto"/>
            <w:right w:val="none" w:sz="0" w:space="0" w:color="auto"/>
          </w:divBdr>
          <w:divsChild>
            <w:div w:id="813789298">
              <w:marLeft w:val="0"/>
              <w:marRight w:val="0"/>
              <w:marTop w:val="0"/>
              <w:marBottom w:val="0"/>
              <w:divBdr>
                <w:top w:val="none" w:sz="0" w:space="0" w:color="auto"/>
                <w:left w:val="none" w:sz="0" w:space="0" w:color="auto"/>
                <w:bottom w:val="none" w:sz="0" w:space="0" w:color="auto"/>
                <w:right w:val="none" w:sz="0" w:space="0" w:color="auto"/>
              </w:divBdr>
              <w:divsChild>
                <w:div w:id="241330121">
                  <w:marLeft w:val="0"/>
                  <w:marRight w:val="0"/>
                  <w:marTop w:val="0"/>
                  <w:marBottom w:val="0"/>
                  <w:divBdr>
                    <w:top w:val="none" w:sz="0" w:space="0" w:color="auto"/>
                    <w:left w:val="none" w:sz="0" w:space="0" w:color="auto"/>
                    <w:bottom w:val="none" w:sz="0" w:space="0" w:color="auto"/>
                    <w:right w:val="none" w:sz="0" w:space="0" w:color="auto"/>
                  </w:divBdr>
                  <w:divsChild>
                    <w:div w:id="498692077">
                      <w:marLeft w:val="0"/>
                      <w:marRight w:val="0"/>
                      <w:marTop w:val="0"/>
                      <w:marBottom w:val="0"/>
                      <w:divBdr>
                        <w:top w:val="none" w:sz="0" w:space="0" w:color="auto"/>
                        <w:left w:val="none" w:sz="0" w:space="0" w:color="auto"/>
                        <w:bottom w:val="none" w:sz="0" w:space="0" w:color="auto"/>
                        <w:right w:val="none" w:sz="0" w:space="0" w:color="auto"/>
                      </w:divBdr>
                      <w:divsChild>
                        <w:div w:id="887183307">
                          <w:marLeft w:val="0"/>
                          <w:marRight w:val="0"/>
                          <w:marTop w:val="0"/>
                          <w:marBottom w:val="0"/>
                          <w:divBdr>
                            <w:top w:val="none" w:sz="0" w:space="0" w:color="auto"/>
                            <w:left w:val="none" w:sz="0" w:space="0" w:color="auto"/>
                            <w:bottom w:val="none" w:sz="0" w:space="0" w:color="auto"/>
                            <w:right w:val="none" w:sz="0" w:space="0" w:color="auto"/>
                          </w:divBdr>
                          <w:divsChild>
                            <w:div w:id="20134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848209">
      <w:bodyDiv w:val="1"/>
      <w:marLeft w:val="0"/>
      <w:marRight w:val="0"/>
      <w:marTop w:val="0"/>
      <w:marBottom w:val="0"/>
      <w:divBdr>
        <w:top w:val="none" w:sz="0" w:space="0" w:color="auto"/>
        <w:left w:val="none" w:sz="0" w:space="0" w:color="auto"/>
        <w:bottom w:val="none" w:sz="0" w:space="0" w:color="auto"/>
        <w:right w:val="none" w:sz="0" w:space="0" w:color="auto"/>
      </w:divBdr>
    </w:div>
    <w:div w:id="1120610415">
      <w:bodyDiv w:val="1"/>
      <w:marLeft w:val="0"/>
      <w:marRight w:val="0"/>
      <w:marTop w:val="0"/>
      <w:marBottom w:val="0"/>
      <w:divBdr>
        <w:top w:val="none" w:sz="0" w:space="0" w:color="auto"/>
        <w:left w:val="none" w:sz="0" w:space="0" w:color="auto"/>
        <w:bottom w:val="none" w:sz="0" w:space="0" w:color="auto"/>
        <w:right w:val="none" w:sz="0" w:space="0" w:color="auto"/>
      </w:divBdr>
    </w:div>
    <w:div w:id="1249919726">
      <w:bodyDiv w:val="1"/>
      <w:marLeft w:val="0"/>
      <w:marRight w:val="0"/>
      <w:marTop w:val="0"/>
      <w:marBottom w:val="0"/>
      <w:divBdr>
        <w:top w:val="none" w:sz="0" w:space="0" w:color="auto"/>
        <w:left w:val="none" w:sz="0" w:space="0" w:color="auto"/>
        <w:bottom w:val="none" w:sz="0" w:space="0" w:color="auto"/>
        <w:right w:val="none" w:sz="0" w:space="0" w:color="auto"/>
      </w:divBdr>
    </w:div>
    <w:div w:id="1281688496">
      <w:bodyDiv w:val="1"/>
      <w:marLeft w:val="0"/>
      <w:marRight w:val="0"/>
      <w:marTop w:val="0"/>
      <w:marBottom w:val="0"/>
      <w:divBdr>
        <w:top w:val="none" w:sz="0" w:space="0" w:color="auto"/>
        <w:left w:val="none" w:sz="0" w:space="0" w:color="auto"/>
        <w:bottom w:val="none" w:sz="0" w:space="0" w:color="auto"/>
        <w:right w:val="none" w:sz="0" w:space="0" w:color="auto"/>
      </w:divBdr>
    </w:div>
    <w:div w:id="1346595877">
      <w:bodyDiv w:val="1"/>
      <w:marLeft w:val="0"/>
      <w:marRight w:val="0"/>
      <w:marTop w:val="0"/>
      <w:marBottom w:val="0"/>
      <w:divBdr>
        <w:top w:val="none" w:sz="0" w:space="0" w:color="auto"/>
        <w:left w:val="none" w:sz="0" w:space="0" w:color="auto"/>
        <w:bottom w:val="none" w:sz="0" w:space="0" w:color="auto"/>
        <w:right w:val="none" w:sz="0" w:space="0" w:color="auto"/>
      </w:divBdr>
    </w:div>
    <w:div w:id="1529290919">
      <w:bodyDiv w:val="1"/>
      <w:marLeft w:val="0"/>
      <w:marRight w:val="0"/>
      <w:marTop w:val="0"/>
      <w:marBottom w:val="0"/>
      <w:divBdr>
        <w:top w:val="none" w:sz="0" w:space="0" w:color="auto"/>
        <w:left w:val="none" w:sz="0" w:space="0" w:color="auto"/>
        <w:bottom w:val="none" w:sz="0" w:space="0" w:color="auto"/>
        <w:right w:val="none" w:sz="0" w:space="0" w:color="auto"/>
      </w:divBdr>
    </w:div>
    <w:div w:id="1534269690">
      <w:bodyDiv w:val="1"/>
      <w:marLeft w:val="0"/>
      <w:marRight w:val="0"/>
      <w:marTop w:val="0"/>
      <w:marBottom w:val="0"/>
      <w:divBdr>
        <w:top w:val="none" w:sz="0" w:space="0" w:color="auto"/>
        <w:left w:val="none" w:sz="0" w:space="0" w:color="auto"/>
        <w:bottom w:val="none" w:sz="0" w:space="0" w:color="auto"/>
        <w:right w:val="none" w:sz="0" w:space="0" w:color="auto"/>
      </w:divBdr>
    </w:div>
    <w:div w:id="1614088621">
      <w:bodyDiv w:val="1"/>
      <w:marLeft w:val="0"/>
      <w:marRight w:val="0"/>
      <w:marTop w:val="0"/>
      <w:marBottom w:val="0"/>
      <w:divBdr>
        <w:top w:val="none" w:sz="0" w:space="0" w:color="auto"/>
        <w:left w:val="none" w:sz="0" w:space="0" w:color="auto"/>
        <w:bottom w:val="none" w:sz="0" w:space="0" w:color="auto"/>
        <w:right w:val="none" w:sz="0" w:space="0" w:color="auto"/>
      </w:divBdr>
    </w:div>
    <w:div w:id="1659459851">
      <w:bodyDiv w:val="1"/>
      <w:marLeft w:val="0"/>
      <w:marRight w:val="0"/>
      <w:marTop w:val="0"/>
      <w:marBottom w:val="0"/>
      <w:divBdr>
        <w:top w:val="none" w:sz="0" w:space="0" w:color="auto"/>
        <w:left w:val="none" w:sz="0" w:space="0" w:color="auto"/>
        <w:bottom w:val="none" w:sz="0" w:space="0" w:color="auto"/>
        <w:right w:val="none" w:sz="0" w:space="0" w:color="auto"/>
      </w:divBdr>
    </w:div>
    <w:div w:id="1716394700">
      <w:bodyDiv w:val="1"/>
      <w:marLeft w:val="0"/>
      <w:marRight w:val="0"/>
      <w:marTop w:val="0"/>
      <w:marBottom w:val="0"/>
      <w:divBdr>
        <w:top w:val="none" w:sz="0" w:space="0" w:color="auto"/>
        <w:left w:val="none" w:sz="0" w:space="0" w:color="auto"/>
        <w:bottom w:val="none" w:sz="0" w:space="0" w:color="auto"/>
        <w:right w:val="none" w:sz="0" w:space="0" w:color="auto"/>
      </w:divBdr>
    </w:div>
    <w:div w:id="1933467802">
      <w:bodyDiv w:val="1"/>
      <w:marLeft w:val="0"/>
      <w:marRight w:val="0"/>
      <w:marTop w:val="0"/>
      <w:marBottom w:val="0"/>
      <w:divBdr>
        <w:top w:val="none" w:sz="0" w:space="0" w:color="auto"/>
        <w:left w:val="none" w:sz="0" w:space="0" w:color="auto"/>
        <w:bottom w:val="none" w:sz="0" w:space="0" w:color="auto"/>
        <w:right w:val="none" w:sz="0" w:space="0" w:color="auto"/>
      </w:divBdr>
    </w:div>
    <w:div w:id="2088843781">
      <w:bodyDiv w:val="1"/>
      <w:marLeft w:val="0"/>
      <w:marRight w:val="0"/>
      <w:marTop w:val="0"/>
      <w:marBottom w:val="0"/>
      <w:divBdr>
        <w:top w:val="none" w:sz="0" w:space="0" w:color="auto"/>
        <w:left w:val="none" w:sz="0" w:space="0" w:color="auto"/>
        <w:bottom w:val="none" w:sz="0" w:space="0" w:color="auto"/>
        <w:right w:val="none" w:sz="0" w:space="0" w:color="auto"/>
      </w:divBdr>
    </w:div>
    <w:div w:id="208983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s://dep.mohw.gov.tw/DOMHAOH/lp-6424-107.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84DD1-A1B3-4C38-B1C5-702C7075B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57</Pages>
  <Words>3894</Words>
  <Characters>22198</Characters>
  <Application>Microsoft Office Word</Application>
  <DocSecurity>0</DocSecurity>
  <Lines>184</Lines>
  <Paragraphs>52</Paragraphs>
  <ScaleCrop>false</ScaleCrop>
  <Company/>
  <LinksUpToDate>false</LinksUpToDate>
  <CharactersWithSpaces>26040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玟祝</dc:creator>
  <cp:keywords/>
  <dc:description/>
  <cp:lastModifiedBy>子倪 葉</cp:lastModifiedBy>
  <cp:revision>2</cp:revision>
  <cp:lastPrinted>2024-11-14T06:52:00Z</cp:lastPrinted>
  <dcterms:created xsi:type="dcterms:W3CDTF">2024-11-24T01:43:00Z</dcterms:created>
  <dcterms:modified xsi:type="dcterms:W3CDTF">2024-11-25T03:23:00Z</dcterms:modified>
</cp:coreProperties>
</file>